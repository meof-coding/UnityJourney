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5025F6" w:rsidP="31430857" w:rsidRDefault="00AF585E" w14:paraId="3AAD8845" w14:textId="0B387EF1">
      <w:pPr>
        <w:pStyle w:val="Heading1"/>
        <w:keepNext w:val="0"/>
        <w:keepLines w:val="0"/>
        <w:spacing w:before="480"/>
        <w:jc w:val="center"/>
        <w:rPr>
          <w:b w:val="1"/>
          <w:bCs w:val="1"/>
          <w:sz w:val="46"/>
          <w:szCs w:val="46"/>
        </w:rPr>
      </w:pPr>
      <w:bookmarkStart w:name="_Toc113467749" w:id="0"/>
      <w:r w:rsidRPr="31430857" w:rsidR="31430857">
        <w:rPr>
          <w:b w:val="1"/>
          <w:bCs w:val="1"/>
          <w:sz w:val="46"/>
          <w:szCs w:val="46"/>
        </w:rPr>
        <w:t>Cheatsheet Unity Game 2D</w:t>
      </w:r>
      <w:bookmarkEnd w:id="0"/>
    </w:p>
    <w:p w:rsidR="005025F6" w:rsidRDefault="005025F6" w14:paraId="2E519D7A" w14:textId="77777777"/>
    <w:sdt>
      <w:sdtPr>
        <w:id w:val="-281724674"/>
        <w:docPartObj>
          <w:docPartGallery w:val="Table of Contents"/>
          <w:docPartUnique/>
        </w:docPartObj>
      </w:sdtPr>
      <w:sdtEndPr/>
      <w:sdtContent>
        <w:p w:rsidR="00AF585E" w:rsidRDefault="00AF585E" w14:paraId="08026F65" w14:textId="68E7490E">
          <w:pPr>
            <w:pStyle w:val="TOC1"/>
            <w:tabs>
              <w:tab w:val="right" w:pos="9019"/>
            </w:tabs>
            <w:rPr>
              <w:noProof/>
            </w:rPr>
          </w:pPr>
          <w:r>
            <w:fldChar w:fldCharType="begin"/>
          </w:r>
          <w:r>
            <w:instrText xml:space="preserve"> TOC \h \u \z </w:instrText>
          </w:r>
          <w:r>
            <w:fldChar w:fldCharType="separate"/>
          </w:r>
          <w:hyperlink w:history="1" w:anchor="_Toc113467749">
            <w:r w:rsidRPr="00A378F6">
              <w:rPr>
                <w:rStyle w:val="Hyperlink"/>
                <w:b/>
                <w:noProof/>
              </w:rPr>
              <w:t>Cheatsheet Unity Game 2D</w:t>
            </w:r>
            <w:r>
              <w:rPr>
                <w:noProof/>
                <w:webHidden/>
              </w:rPr>
              <w:tab/>
            </w:r>
            <w:r>
              <w:rPr>
                <w:noProof/>
                <w:webHidden/>
              </w:rPr>
              <w:fldChar w:fldCharType="begin"/>
            </w:r>
            <w:r>
              <w:rPr>
                <w:noProof/>
                <w:webHidden/>
              </w:rPr>
              <w:instrText xml:space="preserve"> PAGEREF _Toc113467749 \h </w:instrText>
            </w:r>
            <w:r>
              <w:rPr>
                <w:noProof/>
                <w:webHidden/>
              </w:rPr>
            </w:r>
            <w:r>
              <w:rPr>
                <w:noProof/>
                <w:webHidden/>
              </w:rPr>
              <w:fldChar w:fldCharType="separate"/>
            </w:r>
            <w:r>
              <w:rPr>
                <w:noProof/>
                <w:webHidden/>
              </w:rPr>
              <w:t>1</w:t>
            </w:r>
            <w:r>
              <w:rPr>
                <w:noProof/>
                <w:webHidden/>
              </w:rPr>
              <w:fldChar w:fldCharType="end"/>
            </w:r>
          </w:hyperlink>
        </w:p>
        <w:p w:rsidR="00AF585E" w:rsidRDefault="00AF585E" w14:paraId="607837B4" w14:textId="17BDAC58">
          <w:pPr>
            <w:pStyle w:val="TOC2"/>
            <w:tabs>
              <w:tab w:val="right" w:pos="9019"/>
            </w:tabs>
            <w:rPr>
              <w:noProof/>
            </w:rPr>
          </w:pPr>
          <w:hyperlink w:history="1" w:anchor="_Toc113467750">
            <w:r w:rsidRPr="00A378F6">
              <w:rPr>
                <w:rStyle w:val="Hyperlink"/>
                <w:b/>
                <w:noProof/>
              </w:rPr>
              <w:t>Lưu Kích thước màn hình</w:t>
            </w:r>
            <w:r>
              <w:rPr>
                <w:noProof/>
                <w:webHidden/>
              </w:rPr>
              <w:tab/>
            </w:r>
            <w:r>
              <w:rPr>
                <w:noProof/>
                <w:webHidden/>
              </w:rPr>
              <w:fldChar w:fldCharType="begin"/>
            </w:r>
            <w:r>
              <w:rPr>
                <w:noProof/>
                <w:webHidden/>
              </w:rPr>
              <w:instrText xml:space="preserve"> PAGEREF _Toc113467750 \h </w:instrText>
            </w:r>
            <w:r>
              <w:rPr>
                <w:noProof/>
                <w:webHidden/>
              </w:rPr>
            </w:r>
            <w:r>
              <w:rPr>
                <w:noProof/>
                <w:webHidden/>
              </w:rPr>
              <w:fldChar w:fldCharType="separate"/>
            </w:r>
            <w:r>
              <w:rPr>
                <w:noProof/>
                <w:webHidden/>
              </w:rPr>
              <w:t>2</w:t>
            </w:r>
            <w:r>
              <w:rPr>
                <w:noProof/>
                <w:webHidden/>
              </w:rPr>
              <w:fldChar w:fldCharType="end"/>
            </w:r>
          </w:hyperlink>
        </w:p>
        <w:p w:rsidR="00AF585E" w:rsidRDefault="00AF585E" w14:paraId="7EFDCF33" w14:textId="08AF6EC3">
          <w:pPr>
            <w:pStyle w:val="TOC2"/>
            <w:tabs>
              <w:tab w:val="right" w:pos="9019"/>
            </w:tabs>
            <w:rPr>
              <w:noProof/>
            </w:rPr>
          </w:pPr>
          <w:hyperlink w:history="1" w:anchor="_Toc113467751">
            <w:r w:rsidRPr="00A378F6">
              <w:rPr>
                <w:rStyle w:val="Hyperlink"/>
                <w:b/>
                <w:noProof/>
              </w:rPr>
              <w:t>Xoay quanh tâm của gameObject</w:t>
            </w:r>
            <w:r>
              <w:rPr>
                <w:noProof/>
                <w:webHidden/>
              </w:rPr>
              <w:tab/>
            </w:r>
            <w:r>
              <w:rPr>
                <w:noProof/>
                <w:webHidden/>
              </w:rPr>
              <w:fldChar w:fldCharType="begin"/>
            </w:r>
            <w:r>
              <w:rPr>
                <w:noProof/>
                <w:webHidden/>
              </w:rPr>
              <w:instrText xml:space="preserve"> PAGEREF _Toc113467751 \h </w:instrText>
            </w:r>
            <w:r>
              <w:rPr>
                <w:noProof/>
                <w:webHidden/>
              </w:rPr>
            </w:r>
            <w:r>
              <w:rPr>
                <w:noProof/>
                <w:webHidden/>
              </w:rPr>
              <w:fldChar w:fldCharType="separate"/>
            </w:r>
            <w:r>
              <w:rPr>
                <w:noProof/>
                <w:webHidden/>
              </w:rPr>
              <w:t>3</w:t>
            </w:r>
            <w:r>
              <w:rPr>
                <w:noProof/>
                <w:webHidden/>
              </w:rPr>
              <w:fldChar w:fldCharType="end"/>
            </w:r>
          </w:hyperlink>
        </w:p>
        <w:p w:rsidR="00AF585E" w:rsidRDefault="00AF585E" w14:paraId="6A02DD6C" w14:textId="7581CF35">
          <w:pPr>
            <w:pStyle w:val="TOC2"/>
            <w:tabs>
              <w:tab w:val="right" w:pos="9019"/>
            </w:tabs>
            <w:rPr>
              <w:noProof/>
            </w:rPr>
          </w:pPr>
          <w:hyperlink w:history="1" w:anchor="_Toc113467752">
            <w:r w:rsidRPr="00A378F6">
              <w:rPr>
                <w:rStyle w:val="Hyperlink"/>
                <w:b/>
                <w:noProof/>
              </w:rPr>
              <w:t>Xoay quanh một điểm pivot</w:t>
            </w:r>
            <w:r>
              <w:rPr>
                <w:noProof/>
                <w:webHidden/>
              </w:rPr>
              <w:tab/>
            </w:r>
            <w:r>
              <w:rPr>
                <w:noProof/>
                <w:webHidden/>
              </w:rPr>
              <w:fldChar w:fldCharType="begin"/>
            </w:r>
            <w:r>
              <w:rPr>
                <w:noProof/>
                <w:webHidden/>
              </w:rPr>
              <w:instrText xml:space="preserve"> PAGEREF _Toc113467752 \h </w:instrText>
            </w:r>
            <w:r>
              <w:rPr>
                <w:noProof/>
                <w:webHidden/>
              </w:rPr>
            </w:r>
            <w:r>
              <w:rPr>
                <w:noProof/>
                <w:webHidden/>
              </w:rPr>
              <w:fldChar w:fldCharType="separate"/>
            </w:r>
            <w:r>
              <w:rPr>
                <w:noProof/>
                <w:webHidden/>
              </w:rPr>
              <w:t>4</w:t>
            </w:r>
            <w:r>
              <w:rPr>
                <w:noProof/>
                <w:webHidden/>
              </w:rPr>
              <w:fldChar w:fldCharType="end"/>
            </w:r>
          </w:hyperlink>
        </w:p>
        <w:p w:rsidR="00AF585E" w:rsidRDefault="00AF585E" w14:paraId="0AF568DB" w14:textId="2A8694D7">
          <w:pPr>
            <w:pStyle w:val="TOC2"/>
            <w:tabs>
              <w:tab w:val="right" w:pos="9019"/>
            </w:tabs>
            <w:rPr>
              <w:noProof/>
            </w:rPr>
          </w:pPr>
          <w:hyperlink w:history="1" w:anchor="_Toc113467753">
            <w:r w:rsidRPr="00A378F6">
              <w:rPr>
                <w:rStyle w:val="Hyperlink"/>
                <w:b/>
                <w:noProof/>
              </w:rPr>
              <w:t>Thay đổi kích thước</w:t>
            </w:r>
            <w:r>
              <w:rPr>
                <w:noProof/>
                <w:webHidden/>
              </w:rPr>
              <w:tab/>
            </w:r>
            <w:r>
              <w:rPr>
                <w:noProof/>
                <w:webHidden/>
              </w:rPr>
              <w:fldChar w:fldCharType="begin"/>
            </w:r>
            <w:r>
              <w:rPr>
                <w:noProof/>
                <w:webHidden/>
              </w:rPr>
              <w:instrText xml:space="preserve"> PAGEREF _Toc113467753 \h </w:instrText>
            </w:r>
            <w:r>
              <w:rPr>
                <w:noProof/>
                <w:webHidden/>
              </w:rPr>
            </w:r>
            <w:r>
              <w:rPr>
                <w:noProof/>
                <w:webHidden/>
              </w:rPr>
              <w:fldChar w:fldCharType="separate"/>
            </w:r>
            <w:r>
              <w:rPr>
                <w:noProof/>
                <w:webHidden/>
              </w:rPr>
              <w:t>5</w:t>
            </w:r>
            <w:r>
              <w:rPr>
                <w:noProof/>
                <w:webHidden/>
              </w:rPr>
              <w:fldChar w:fldCharType="end"/>
            </w:r>
          </w:hyperlink>
        </w:p>
        <w:p w:rsidR="00AF585E" w:rsidRDefault="00AF585E" w14:paraId="03C44D43" w14:textId="54E47370">
          <w:pPr>
            <w:pStyle w:val="TOC2"/>
            <w:tabs>
              <w:tab w:val="right" w:pos="9019"/>
            </w:tabs>
            <w:rPr>
              <w:noProof/>
            </w:rPr>
          </w:pPr>
          <w:hyperlink w:history="1" w:anchor="_Toc113467754">
            <w:r w:rsidRPr="00A378F6">
              <w:rPr>
                <w:rStyle w:val="Hyperlink"/>
                <w:b/>
                <w:noProof/>
              </w:rPr>
              <w:t>Tính Vector2D dựa trên góc đầu vào</w:t>
            </w:r>
            <w:r>
              <w:rPr>
                <w:noProof/>
                <w:webHidden/>
              </w:rPr>
              <w:tab/>
            </w:r>
            <w:r>
              <w:rPr>
                <w:noProof/>
                <w:webHidden/>
              </w:rPr>
              <w:fldChar w:fldCharType="begin"/>
            </w:r>
            <w:r>
              <w:rPr>
                <w:noProof/>
                <w:webHidden/>
              </w:rPr>
              <w:instrText xml:space="preserve"> PAGEREF _Toc113467754 \h </w:instrText>
            </w:r>
            <w:r>
              <w:rPr>
                <w:noProof/>
                <w:webHidden/>
              </w:rPr>
            </w:r>
            <w:r>
              <w:rPr>
                <w:noProof/>
                <w:webHidden/>
              </w:rPr>
              <w:fldChar w:fldCharType="separate"/>
            </w:r>
            <w:r>
              <w:rPr>
                <w:noProof/>
                <w:webHidden/>
              </w:rPr>
              <w:t>5</w:t>
            </w:r>
            <w:r>
              <w:rPr>
                <w:noProof/>
                <w:webHidden/>
              </w:rPr>
              <w:fldChar w:fldCharType="end"/>
            </w:r>
          </w:hyperlink>
        </w:p>
        <w:p w:rsidR="00AF585E" w:rsidRDefault="00AF585E" w14:paraId="1CD4C38E" w14:textId="14485261">
          <w:pPr>
            <w:pStyle w:val="TOC2"/>
            <w:tabs>
              <w:tab w:val="right" w:pos="9019"/>
            </w:tabs>
            <w:rPr>
              <w:noProof/>
            </w:rPr>
          </w:pPr>
          <w:hyperlink w:history="1" w:anchor="_Toc113467755">
            <w:r w:rsidRPr="00A378F6">
              <w:rPr>
                <w:rStyle w:val="Hyperlink"/>
                <w:b/>
                <w:noProof/>
              </w:rPr>
              <w:t>Lấy vị trí chuột</w:t>
            </w:r>
            <w:r>
              <w:rPr>
                <w:noProof/>
                <w:webHidden/>
              </w:rPr>
              <w:tab/>
            </w:r>
            <w:r>
              <w:rPr>
                <w:noProof/>
                <w:webHidden/>
              </w:rPr>
              <w:fldChar w:fldCharType="begin"/>
            </w:r>
            <w:r>
              <w:rPr>
                <w:noProof/>
                <w:webHidden/>
              </w:rPr>
              <w:instrText xml:space="preserve"> PAGEREF _Toc113467755 \h </w:instrText>
            </w:r>
            <w:r>
              <w:rPr>
                <w:noProof/>
                <w:webHidden/>
              </w:rPr>
            </w:r>
            <w:r>
              <w:rPr>
                <w:noProof/>
                <w:webHidden/>
              </w:rPr>
              <w:fldChar w:fldCharType="separate"/>
            </w:r>
            <w:r>
              <w:rPr>
                <w:noProof/>
                <w:webHidden/>
              </w:rPr>
              <w:t>6</w:t>
            </w:r>
            <w:r>
              <w:rPr>
                <w:noProof/>
                <w:webHidden/>
              </w:rPr>
              <w:fldChar w:fldCharType="end"/>
            </w:r>
          </w:hyperlink>
        </w:p>
        <w:p w:rsidR="00AF585E" w:rsidRDefault="00AF585E" w14:paraId="295EEB9D" w14:textId="1F145AB5">
          <w:pPr>
            <w:pStyle w:val="TOC2"/>
            <w:tabs>
              <w:tab w:val="right" w:pos="9019"/>
            </w:tabs>
            <w:rPr>
              <w:noProof/>
            </w:rPr>
          </w:pPr>
          <w:hyperlink w:history="1" w:anchor="_Toc113467756">
            <w:r w:rsidRPr="00A378F6">
              <w:rPr>
                <w:rStyle w:val="Hyperlink"/>
                <w:b/>
                <w:noProof/>
              </w:rPr>
              <w:t>Click chuột trái</w:t>
            </w:r>
            <w:r>
              <w:rPr>
                <w:noProof/>
                <w:webHidden/>
              </w:rPr>
              <w:tab/>
            </w:r>
            <w:r>
              <w:rPr>
                <w:noProof/>
                <w:webHidden/>
              </w:rPr>
              <w:fldChar w:fldCharType="begin"/>
            </w:r>
            <w:r>
              <w:rPr>
                <w:noProof/>
                <w:webHidden/>
              </w:rPr>
              <w:instrText xml:space="preserve"> PAGEREF _Toc113467756 \h </w:instrText>
            </w:r>
            <w:r>
              <w:rPr>
                <w:noProof/>
                <w:webHidden/>
              </w:rPr>
            </w:r>
            <w:r>
              <w:rPr>
                <w:noProof/>
                <w:webHidden/>
              </w:rPr>
              <w:fldChar w:fldCharType="separate"/>
            </w:r>
            <w:r>
              <w:rPr>
                <w:noProof/>
                <w:webHidden/>
              </w:rPr>
              <w:t>6</w:t>
            </w:r>
            <w:r>
              <w:rPr>
                <w:noProof/>
                <w:webHidden/>
              </w:rPr>
              <w:fldChar w:fldCharType="end"/>
            </w:r>
          </w:hyperlink>
        </w:p>
        <w:p w:rsidR="00AF585E" w:rsidRDefault="00AF585E" w14:paraId="3981B563" w14:textId="3809C669">
          <w:pPr>
            <w:pStyle w:val="TOC2"/>
            <w:tabs>
              <w:tab w:val="right" w:pos="9019"/>
            </w:tabs>
            <w:rPr>
              <w:noProof/>
            </w:rPr>
          </w:pPr>
          <w:hyperlink w:history="1" w:anchor="_Toc113467757">
            <w:r w:rsidRPr="00A378F6">
              <w:rPr>
                <w:rStyle w:val="Hyperlink"/>
                <w:b/>
                <w:noProof/>
              </w:rPr>
              <w:t>Khởi tạo 1 game object từ prefab</w:t>
            </w:r>
            <w:r>
              <w:rPr>
                <w:noProof/>
                <w:webHidden/>
              </w:rPr>
              <w:tab/>
            </w:r>
            <w:r>
              <w:rPr>
                <w:noProof/>
                <w:webHidden/>
              </w:rPr>
              <w:fldChar w:fldCharType="begin"/>
            </w:r>
            <w:r>
              <w:rPr>
                <w:noProof/>
                <w:webHidden/>
              </w:rPr>
              <w:instrText xml:space="preserve"> PAGEREF _Toc113467757 \h </w:instrText>
            </w:r>
            <w:r>
              <w:rPr>
                <w:noProof/>
                <w:webHidden/>
              </w:rPr>
            </w:r>
            <w:r>
              <w:rPr>
                <w:noProof/>
                <w:webHidden/>
              </w:rPr>
              <w:fldChar w:fldCharType="separate"/>
            </w:r>
            <w:r>
              <w:rPr>
                <w:noProof/>
                <w:webHidden/>
              </w:rPr>
              <w:t>6</w:t>
            </w:r>
            <w:r>
              <w:rPr>
                <w:noProof/>
                <w:webHidden/>
              </w:rPr>
              <w:fldChar w:fldCharType="end"/>
            </w:r>
          </w:hyperlink>
        </w:p>
        <w:p w:rsidR="00AF585E" w:rsidRDefault="00AF585E" w14:paraId="40185827" w14:textId="2BB28722">
          <w:pPr>
            <w:pStyle w:val="TOC2"/>
            <w:tabs>
              <w:tab w:val="right" w:pos="9019"/>
            </w:tabs>
            <w:rPr>
              <w:noProof/>
            </w:rPr>
          </w:pPr>
          <w:hyperlink w:history="1" w:anchor="_Toc113467758">
            <w:r w:rsidRPr="00A378F6">
              <w:rPr>
                <w:rStyle w:val="Hyperlink"/>
                <w:b/>
                <w:noProof/>
              </w:rPr>
              <w:t>callback Va chạm</w:t>
            </w:r>
            <w:r>
              <w:rPr>
                <w:noProof/>
                <w:webHidden/>
              </w:rPr>
              <w:tab/>
            </w:r>
            <w:r>
              <w:rPr>
                <w:noProof/>
                <w:webHidden/>
              </w:rPr>
              <w:fldChar w:fldCharType="begin"/>
            </w:r>
            <w:r>
              <w:rPr>
                <w:noProof/>
                <w:webHidden/>
              </w:rPr>
              <w:instrText xml:space="preserve"> PAGEREF _Toc113467758 \h </w:instrText>
            </w:r>
            <w:r>
              <w:rPr>
                <w:noProof/>
                <w:webHidden/>
              </w:rPr>
            </w:r>
            <w:r>
              <w:rPr>
                <w:noProof/>
                <w:webHidden/>
              </w:rPr>
              <w:fldChar w:fldCharType="separate"/>
            </w:r>
            <w:r>
              <w:rPr>
                <w:noProof/>
                <w:webHidden/>
              </w:rPr>
              <w:t>6</w:t>
            </w:r>
            <w:r>
              <w:rPr>
                <w:noProof/>
                <w:webHidden/>
              </w:rPr>
              <w:fldChar w:fldCharType="end"/>
            </w:r>
          </w:hyperlink>
        </w:p>
        <w:p w:rsidR="00AF585E" w:rsidRDefault="00AF585E" w14:paraId="00FAAB0F" w14:textId="0E8A7D5F">
          <w:pPr>
            <w:pStyle w:val="TOC2"/>
            <w:tabs>
              <w:tab w:val="right" w:pos="9019"/>
            </w:tabs>
            <w:rPr>
              <w:noProof/>
            </w:rPr>
          </w:pPr>
          <w:hyperlink w:history="1" w:anchor="_Toc113467759">
            <w:r w:rsidRPr="00A378F6">
              <w:rPr>
                <w:rStyle w:val="Hyperlink"/>
                <w:b/>
                <w:noProof/>
              </w:rPr>
              <w:t>Tác động 1 lực đẩy vào Rigidbody</w:t>
            </w:r>
            <w:r>
              <w:rPr>
                <w:noProof/>
                <w:webHidden/>
              </w:rPr>
              <w:tab/>
            </w:r>
            <w:r>
              <w:rPr>
                <w:noProof/>
                <w:webHidden/>
              </w:rPr>
              <w:fldChar w:fldCharType="begin"/>
            </w:r>
            <w:r>
              <w:rPr>
                <w:noProof/>
                <w:webHidden/>
              </w:rPr>
              <w:instrText xml:space="preserve"> PAGEREF _Toc113467759 \h </w:instrText>
            </w:r>
            <w:r>
              <w:rPr>
                <w:noProof/>
                <w:webHidden/>
              </w:rPr>
            </w:r>
            <w:r>
              <w:rPr>
                <w:noProof/>
                <w:webHidden/>
              </w:rPr>
              <w:fldChar w:fldCharType="separate"/>
            </w:r>
            <w:r>
              <w:rPr>
                <w:noProof/>
                <w:webHidden/>
              </w:rPr>
              <w:t>8</w:t>
            </w:r>
            <w:r>
              <w:rPr>
                <w:noProof/>
                <w:webHidden/>
              </w:rPr>
              <w:fldChar w:fldCharType="end"/>
            </w:r>
          </w:hyperlink>
        </w:p>
        <w:p w:rsidR="00AF585E" w:rsidRDefault="00AF585E" w14:paraId="2B811E97" w14:textId="1C1BCD74">
          <w:pPr>
            <w:pStyle w:val="TOC2"/>
            <w:tabs>
              <w:tab w:val="right" w:pos="9019"/>
            </w:tabs>
            <w:rPr>
              <w:noProof/>
            </w:rPr>
          </w:pPr>
          <w:hyperlink w:history="1" w:anchor="_Toc113467760">
            <w:r w:rsidRPr="00A378F6">
              <w:rPr>
                <w:rStyle w:val="Hyperlink"/>
                <w:b/>
                <w:noProof/>
              </w:rPr>
              <w:t>Xếp lớp GameObject (GiangNTHE153046) [19/01/2022]</w:t>
            </w:r>
            <w:r>
              <w:rPr>
                <w:noProof/>
                <w:webHidden/>
              </w:rPr>
              <w:tab/>
            </w:r>
            <w:r>
              <w:rPr>
                <w:noProof/>
                <w:webHidden/>
              </w:rPr>
              <w:fldChar w:fldCharType="begin"/>
            </w:r>
            <w:r>
              <w:rPr>
                <w:noProof/>
                <w:webHidden/>
              </w:rPr>
              <w:instrText xml:space="preserve"> PAGEREF _Toc113467760 \h </w:instrText>
            </w:r>
            <w:r>
              <w:rPr>
                <w:noProof/>
                <w:webHidden/>
              </w:rPr>
            </w:r>
            <w:r>
              <w:rPr>
                <w:noProof/>
                <w:webHidden/>
              </w:rPr>
              <w:fldChar w:fldCharType="separate"/>
            </w:r>
            <w:r>
              <w:rPr>
                <w:noProof/>
                <w:webHidden/>
              </w:rPr>
              <w:t>8</w:t>
            </w:r>
            <w:r>
              <w:rPr>
                <w:noProof/>
                <w:webHidden/>
              </w:rPr>
              <w:fldChar w:fldCharType="end"/>
            </w:r>
          </w:hyperlink>
        </w:p>
        <w:p w:rsidR="00AF585E" w:rsidRDefault="00AF585E" w14:paraId="137F4CEB" w14:textId="40A45CA1">
          <w:pPr>
            <w:pStyle w:val="TOC2"/>
            <w:tabs>
              <w:tab w:val="right" w:pos="9019"/>
            </w:tabs>
            <w:rPr>
              <w:noProof/>
            </w:rPr>
          </w:pPr>
          <w:hyperlink w:history="1" w:anchor="_Toc113467761">
            <w:r w:rsidRPr="00A378F6">
              <w:rPr>
                <w:rStyle w:val="Hyperlink"/>
                <w:b/>
                <w:noProof/>
              </w:rPr>
              <w:t>Tạo animation (hoạt hình) cho nhân vật(ThongPQHE150340)</w:t>
            </w:r>
            <w:r>
              <w:rPr>
                <w:noProof/>
                <w:webHidden/>
              </w:rPr>
              <w:tab/>
            </w:r>
            <w:r>
              <w:rPr>
                <w:noProof/>
                <w:webHidden/>
              </w:rPr>
              <w:fldChar w:fldCharType="begin"/>
            </w:r>
            <w:r>
              <w:rPr>
                <w:noProof/>
                <w:webHidden/>
              </w:rPr>
              <w:instrText xml:space="preserve"> PAGEREF _Toc113467761 \h </w:instrText>
            </w:r>
            <w:r>
              <w:rPr>
                <w:noProof/>
                <w:webHidden/>
              </w:rPr>
            </w:r>
            <w:r>
              <w:rPr>
                <w:noProof/>
                <w:webHidden/>
              </w:rPr>
              <w:fldChar w:fldCharType="separate"/>
            </w:r>
            <w:r>
              <w:rPr>
                <w:noProof/>
                <w:webHidden/>
              </w:rPr>
              <w:t>9</w:t>
            </w:r>
            <w:r>
              <w:rPr>
                <w:noProof/>
                <w:webHidden/>
              </w:rPr>
              <w:fldChar w:fldCharType="end"/>
            </w:r>
          </w:hyperlink>
        </w:p>
        <w:p w:rsidR="00AF585E" w:rsidRDefault="00AF585E" w14:paraId="15B68BFB" w14:textId="364C8188">
          <w:pPr>
            <w:pStyle w:val="TOC5"/>
            <w:tabs>
              <w:tab w:val="right" w:pos="9019"/>
            </w:tabs>
            <w:rPr>
              <w:noProof/>
            </w:rPr>
          </w:pPr>
          <w:hyperlink w:history="1" w:anchor="_Toc113467762">
            <w:r w:rsidRPr="00A378F6">
              <w:rPr>
                <w:rStyle w:val="Hyperlink"/>
                <w:noProof/>
              </w:rPr>
              <w:t>Tạo transform animation</w:t>
            </w:r>
            <w:r>
              <w:rPr>
                <w:noProof/>
                <w:webHidden/>
              </w:rPr>
              <w:tab/>
            </w:r>
            <w:r>
              <w:rPr>
                <w:noProof/>
                <w:webHidden/>
              </w:rPr>
              <w:fldChar w:fldCharType="begin"/>
            </w:r>
            <w:r>
              <w:rPr>
                <w:noProof/>
                <w:webHidden/>
              </w:rPr>
              <w:instrText xml:space="preserve"> PAGEREF _Toc113467762 \h </w:instrText>
            </w:r>
            <w:r>
              <w:rPr>
                <w:noProof/>
                <w:webHidden/>
              </w:rPr>
            </w:r>
            <w:r>
              <w:rPr>
                <w:noProof/>
                <w:webHidden/>
              </w:rPr>
              <w:fldChar w:fldCharType="separate"/>
            </w:r>
            <w:r>
              <w:rPr>
                <w:noProof/>
                <w:webHidden/>
              </w:rPr>
              <w:t>15</w:t>
            </w:r>
            <w:r>
              <w:rPr>
                <w:noProof/>
                <w:webHidden/>
              </w:rPr>
              <w:fldChar w:fldCharType="end"/>
            </w:r>
          </w:hyperlink>
        </w:p>
        <w:p w:rsidR="00AF585E" w:rsidRDefault="00AF585E" w14:paraId="1724EBA6" w14:textId="28D5CF60">
          <w:pPr>
            <w:pStyle w:val="TOC4"/>
            <w:tabs>
              <w:tab w:val="right" w:pos="9019"/>
            </w:tabs>
            <w:rPr>
              <w:noProof/>
            </w:rPr>
          </w:pPr>
          <w:hyperlink w:history="1" w:anchor="_Toc113467763">
            <w:r w:rsidRPr="00A378F6">
              <w:rPr>
                <w:rStyle w:val="Hyperlink"/>
                <w:b/>
                <w:noProof/>
              </w:rPr>
              <w:t>Điều chỉnh vòng lặp của animation</w:t>
            </w:r>
            <w:r>
              <w:rPr>
                <w:noProof/>
                <w:webHidden/>
              </w:rPr>
              <w:tab/>
            </w:r>
            <w:r>
              <w:rPr>
                <w:noProof/>
                <w:webHidden/>
              </w:rPr>
              <w:fldChar w:fldCharType="begin"/>
            </w:r>
            <w:r>
              <w:rPr>
                <w:noProof/>
                <w:webHidden/>
              </w:rPr>
              <w:instrText xml:space="preserve"> PAGEREF _Toc113467763 \h </w:instrText>
            </w:r>
            <w:r>
              <w:rPr>
                <w:noProof/>
                <w:webHidden/>
              </w:rPr>
            </w:r>
            <w:r>
              <w:rPr>
                <w:noProof/>
                <w:webHidden/>
              </w:rPr>
              <w:fldChar w:fldCharType="separate"/>
            </w:r>
            <w:r>
              <w:rPr>
                <w:noProof/>
                <w:webHidden/>
              </w:rPr>
              <w:t>16</w:t>
            </w:r>
            <w:r>
              <w:rPr>
                <w:noProof/>
                <w:webHidden/>
              </w:rPr>
              <w:fldChar w:fldCharType="end"/>
            </w:r>
          </w:hyperlink>
        </w:p>
        <w:p w:rsidR="00AF585E" w:rsidRDefault="00AF585E" w14:paraId="7E70F7C2" w14:textId="16492B96">
          <w:pPr>
            <w:pStyle w:val="TOC5"/>
            <w:tabs>
              <w:tab w:val="right" w:pos="9019"/>
            </w:tabs>
            <w:rPr>
              <w:noProof/>
            </w:rPr>
          </w:pPr>
          <w:hyperlink w:history="1" w:anchor="_Toc113467764">
            <w:r w:rsidRPr="00A378F6">
              <w:rPr>
                <w:rStyle w:val="Hyperlink"/>
                <w:noProof/>
              </w:rPr>
              <w:drawing>
                <wp:inline distT="114300" distB="114300" distL="114300" distR="114300" wp14:anchorId="67669D64" wp14:editId="66B0EF20">
                  <wp:extent cx="3562350" cy="2733675"/>
                  <wp:effectExtent l="0" t="0" r="0" b="0"/>
                  <wp:docPr id="166"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
                          <a:srcRect/>
                          <a:stretch>
                            <a:fillRect/>
                          </a:stretch>
                        </pic:blipFill>
                        <pic:spPr>
                          <a:xfrm>
                            <a:off x="0" y="0"/>
                            <a:ext cx="3562350" cy="2733675"/>
                          </a:xfrm>
                          <a:prstGeom prst="rect">
                            <a:avLst/>
                          </a:prstGeom>
                          <a:ln/>
                        </pic:spPr>
                      </pic:pic>
                    </a:graphicData>
                  </a:graphic>
                </wp:inline>
              </w:drawing>
            </w:r>
            <w:r>
              <w:rPr>
                <w:noProof/>
                <w:webHidden/>
              </w:rPr>
              <w:tab/>
            </w:r>
            <w:r>
              <w:rPr>
                <w:noProof/>
                <w:webHidden/>
              </w:rPr>
              <w:fldChar w:fldCharType="begin"/>
            </w:r>
            <w:r>
              <w:rPr>
                <w:noProof/>
                <w:webHidden/>
              </w:rPr>
              <w:instrText xml:space="preserve"> PAGEREF _Toc113467764 \h </w:instrText>
            </w:r>
            <w:r>
              <w:rPr>
                <w:noProof/>
                <w:webHidden/>
              </w:rPr>
            </w:r>
            <w:r>
              <w:rPr>
                <w:noProof/>
                <w:webHidden/>
              </w:rPr>
              <w:fldChar w:fldCharType="separate"/>
            </w:r>
            <w:r>
              <w:rPr>
                <w:noProof/>
                <w:webHidden/>
              </w:rPr>
              <w:t>17</w:t>
            </w:r>
            <w:r>
              <w:rPr>
                <w:noProof/>
                <w:webHidden/>
              </w:rPr>
              <w:fldChar w:fldCharType="end"/>
            </w:r>
          </w:hyperlink>
        </w:p>
        <w:p w:rsidR="00AF585E" w:rsidRDefault="00AF585E" w14:paraId="4EDDDBBA" w14:textId="1CF48B11">
          <w:pPr>
            <w:pStyle w:val="TOC5"/>
            <w:tabs>
              <w:tab w:val="right" w:pos="9019"/>
            </w:tabs>
            <w:rPr>
              <w:noProof/>
            </w:rPr>
          </w:pPr>
          <w:hyperlink w:history="1" w:anchor="_Toc113467765">
            <w:r w:rsidRPr="00A378F6">
              <w:rPr>
                <w:rStyle w:val="Hyperlink"/>
                <w:noProof/>
              </w:rPr>
              <w:t>Điều chỉnh tốc độ của animation</w:t>
            </w:r>
            <w:r>
              <w:rPr>
                <w:noProof/>
                <w:webHidden/>
              </w:rPr>
              <w:tab/>
            </w:r>
            <w:r>
              <w:rPr>
                <w:noProof/>
                <w:webHidden/>
              </w:rPr>
              <w:fldChar w:fldCharType="begin"/>
            </w:r>
            <w:r>
              <w:rPr>
                <w:noProof/>
                <w:webHidden/>
              </w:rPr>
              <w:instrText xml:space="preserve"> PAGEREF _Toc113467765 \h </w:instrText>
            </w:r>
            <w:r>
              <w:rPr>
                <w:noProof/>
                <w:webHidden/>
              </w:rPr>
            </w:r>
            <w:r>
              <w:rPr>
                <w:noProof/>
                <w:webHidden/>
              </w:rPr>
              <w:fldChar w:fldCharType="separate"/>
            </w:r>
            <w:r>
              <w:rPr>
                <w:noProof/>
                <w:webHidden/>
              </w:rPr>
              <w:t>17</w:t>
            </w:r>
            <w:r>
              <w:rPr>
                <w:noProof/>
                <w:webHidden/>
              </w:rPr>
              <w:fldChar w:fldCharType="end"/>
            </w:r>
          </w:hyperlink>
        </w:p>
        <w:p w:rsidR="00AF585E" w:rsidRDefault="00AF585E" w14:paraId="304355BF" w14:textId="149BFE26">
          <w:pPr>
            <w:pStyle w:val="TOC2"/>
            <w:tabs>
              <w:tab w:val="right" w:pos="9019"/>
            </w:tabs>
            <w:rPr>
              <w:noProof/>
            </w:rPr>
          </w:pPr>
          <w:hyperlink w:history="1" w:anchor="_Toc113467766">
            <w:r w:rsidRPr="00A378F6">
              <w:rPr>
                <w:rStyle w:val="Hyperlink"/>
                <w:noProof/>
              </w:rPr>
              <w:t>Xoay ngược lại hướng theo trục X(Flip obj)(ThongPQHE150340):</w:t>
            </w:r>
            <w:r>
              <w:rPr>
                <w:noProof/>
                <w:webHidden/>
              </w:rPr>
              <w:tab/>
            </w:r>
            <w:r>
              <w:rPr>
                <w:noProof/>
                <w:webHidden/>
              </w:rPr>
              <w:fldChar w:fldCharType="begin"/>
            </w:r>
            <w:r>
              <w:rPr>
                <w:noProof/>
                <w:webHidden/>
              </w:rPr>
              <w:instrText xml:space="preserve"> PAGEREF _Toc113467766 \h </w:instrText>
            </w:r>
            <w:r>
              <w:rPr>
                <w:noProof/>
                <w:webHidden/>
              </w:rPr>
            </w:r>
            <w:r>
              <w:rPr>
                <w:noProof/>
                <w:webHidden/>
              </w:rPr>
              <w:fldChar w:fldCharType="separate"/>
            </w:r>
            <w:r>
              <w:rPr>
                <w:noProof/>
                <w:webHidden/>
              </w:rPr>
              <w:t>17</w:t>
            </w:r>
            <w:r>
              <w:rPr>
                <w:noProof/>
                <w:webHidden/>
              </w:rPr>
              <w:fldChar w:fldCharType="end"/>
            </w:r>
          </w:hyperlink>
        </w:p>
        <w:p w:rsidR="00AF585E" w:rsidRDefault="00AF585E" w14:paraId="223D5ECC" w14:textId="46C92DEA">
          <w:pPr>
            <w:pStyle w:val="TOC2"/>
            <w:tabs>
              <w:tab w:val="right" w:pos="9019"/>
            </w:tabs>
            <w:rPr>
              <w:noProof/>
            </w:rPr>
          </w:pPr>
          <w:hyperlink w:history="1" w:anchor="_Toc113467767">
            <w:r w:rsidRPr="00A378F6">
              <w:rPr>
                <w:rStyle w:val="Hyperlink"/>
                <w:noProof/>
              </w:rPr>
              <w:t>Sử dụng IEnumerator để tạo Timer: (antntHE150816)</w:t>
            </w:r>
            <w:r>
              <w:rPr>
                <w:noProof/>
                <w:webHidden/>
              </w:rPr>
              <w:tab/>
            </w:r>
            <w:r>
              <w:rPr>
                <w:noProof/>
                <w:webHidden/>
              </w:rPr>
              <w:fldChar w:fldCharType="begin"/>
            </w:r>
            <w:r>
              <w:rPr>
                <w:noProof/>
                <w:webHidden/>
              </w:rPr>
              <w:instrText xml:space="preserve"> PAGEREF _Toc113467767 \h </w:instrText>
            </w:r>
            <w:r>
              <w:rPr>
                <w:noProof/>
                <w:webHidden/>
              </w:rPr>
            </w:r>
            <w:r>
              <w:rPr>
                <w:noProof/>
                <w:webHidden/>
              </w:rPr>
              <w:fldChar w:fldCharType="separate"/>
            </w:r>
            <w:r>
              <w:rPr>
                <w:noProof/>
                <w:webHidden/>
              </w:rPr>
              <w:t>17</w:t>
            </w:r>
            <w:r>
              <w:rPr>
                <w:noProof/>
                <w:webHidden/>
              </w:rPr>
              <w:fldChar w:fldCharType="end"/>
            </w:r>
          </w:hyperlink>
        </w:p>
        <w:p w:rsidR="00AF585E" w:rsidRDefault="00AF585E" w14:paraId="276A8CDB" w14:textId="4DB4EE68">
          <w:pPr>
            <w:pStyle w:val="TOC2"/>
            <w:tabs>
              <w:tab w:val="right" w:pos="9019"/>
            </w:tabs>
            <w:rPr>
              <w:noProof/>
            </w:rPr>
          </w:pPr>
          <w:hyperlink w:history="1" w:anchor="_Toc113467768">
            <w:r w:rsidRPr="00A378F6">
              <w:rPr>
                <w:rStyle w:val="Hyperlink"/>
                <w:noProof/>
              </w:rPr>
              <w:t>Di chuyển đối tượng theo một hướng và tốc độ cho trước(Giangtthe153299):</w:t>
            </w:r>
            <w:r>
              <w:rPr>
                <w:noProof/>
                <w:webHidden/>
              </w:rPr>
              <w:tab/>
            </w:r>
            <w:r>
              <w:rPr>
                <w:noProof/>
                <w:webHidden/>
              </w:rPr>
              <w:fldChar w:fldCharType="begin"/>
            </w:r>
            <w:r>
              <w:rPr>
                <w:noProof/>
                <w:webHidden/>
              </w:rPr>
              <w:instrText xml:space="preserve"> PAGEREF _Toc113467768 \h </w:instrText>
            </w:r>
            <w:r>
              <w:rPr>
                <w:noProof/>
                <w:webHidden/>
              </w:rPr>
            </w:r>
            <w:r>
              <w:rPr>
                <w:noProof/>
                <w:webHidden/>
              </w:rPr>
              <w:fldChar w:fldCharType="separate"/>
            </w:r>
            <w:r>
              <w:rPr>
                <w:noProof/>
                <w:webHidden/>
              </w:rPr>
              <w:t>18</w:t>
            </w:r>
            <w:r>
              <w:rPr>
                <w:noProof/>
                <w:webHidden/>
              </w:rPr>
              <w:fldChar w:fldCharType="end"/>
            </w:r>
          </w:hyperlink>
        </w:p>
        <w:p w:rsidR="00AF585E" w:rsidRDefault="00AF585E" w14:paraId="3DAA71BE" w14:textId="1E01D2B3">
          <w:pPr>
            <w:pStyle w:val="TOC2"/>
            <w:tabs>
              <w:tab w:val="right" w:pos="9019"/>
            </w:tabs>
            <w:rPr>
              <w:noProof/>
            </w:rPr>
          </w:pPr>
          <w:hyperlink w:history="1" w:anchor="_Toc113467769">
            <w:r w:rsidRPr="00A378F6">
              <w:rPr>
                <w:rStyle w:val="Hyperlink"/>
                <w:b/>
                <w:noProof/>
              </w:rPr>
              <w:t>Kết thúc trò chơi (GiangNTHE153046) [19/01/2022]</w:t>
            </w:r>
            <w:r>
              <w:rPr>
                <w:noProof/>
                <w:webHidden/>
              </w:rPr>
              <w:tab/>
            </w:r>
            <w:r>
              <w:rPr>
                <w:noProof/>
                <w:webHidden/>
              </w:rPr>
              <w:fldChar w:fldCharType="begin"/>
            </w:r>
            <w:r>
              <w:rPr>
                <w:noProof/>
                <w:webHidden/>
              </w:rPr>
              <w:instrText xml:space="preserve"> PAGEREF _Toc113467769 \h </w:instrText>
            </w:r>
            <w:r>
              <w:rPr>
                <w:noProof/>
                <w:webHidden/>
              </w:rPr>
            </w:r>
            <w:r>
              <w:rPr>
                <w:noProof/>
                <w:webHidden/>
              </w:rPr>
              <w:fldChar w:fldCharType="separate"/>
            </w:r>
            <w:r>
              <w:rPr>
                <w:noProof/>
                <w:webHidden/>
              </w:rPr>
              <w:t>18</w:t>
            </w:r>
            <w:r>
              <w:rPr>
                <w:noProof/>
                <w:webHidden/>
              </w:rPr>
              <w:fldChar w:fldCharType="end"/>
            </w:r>
          </w:hyperlink>
        </w:p>
        <w:p w:rsidR="00AF585E" w:rsidRDefault="00AF585E" w14:paraId="4EDA6B1A" w14:textId="29024C1A">
          <w:pPr>
            <w:pStyle w:val="TOC2"/>
            <w:tabs>
              <w:tab w:val="right" w:pos="9019"/>
            </w:tabs>
            <w:rPr>
              <w:noProof/>
            </w:rPr>
          </w:pPr>
          <w:hyperlink w:history="1" w:anchor="_Toc113467770">
            <w:r w:rsidRPr="00A378F6">
              <w:rPr>
                <w:rStyle w:val="Hyperlink"/>
                <w:noProof/>
              </w:rPr>
              <w:t>Đuổi theo 1 đối tượng(ThongPQHE150340)</w:t>
            </w:r>
            <w:r>
              <w:rPr>
                <w:noProof/>
                <w:webHidden/>
              </w:rPr>
              <w:tab/>
            </w:r>
            <w:r>
              <w:rPr>
                <w:noProof/>
                <w:webHidden/>
              </w:rPr>
              <w:fldChar w:fldCharType="begin"/>
            </w:r>
            <w:r>
              <w:rPr>
                <w:noProof/>
                <w:webHidden/>
              </w:rPr>
              <w:instrText xml:space="preserve"> PAGEREF _Toc113467770 \h </w:instrText>
            </w:r>
            <w:r>
              <w:rPr>
                <w:noProof/>
                <w:webHidden/>
              </w:rPr>
            </w:r>
            <w:r>
              <w:rPr>
                <w:noProof/>
                <w:webHidden/>
              </w:rPr>
              <w:fldChar w:fldCharType="separate"/>
            </w:r>
            <w:r>
              <w:rPr>
                <w:noProof/>
                <w:webHidden/>
              </w:rPr>
              <w:t>18</w:t>
            </w:r>
            <w:r>
              <w:rPr>
                <w:noProof/>
                <w:webHidden/>
              </w:rPr>
              <w:fldChar w:fldCharType="end"/>
            </w:r>
          </w:hyperlink>
        </w:p>
        <w:p w:rsidR="00AF585E" w:rsidRDefault="00AF585E" w14:paraId="2C4B9F8F" w14:textId="42D6AFC4">
          <w:pPr>
            <w:pStyle w:val="TOC2"/>
            <w:tabs>
              <w:tab w:val="right" w:pos="9019"/>
            </w:tabs>
            <w:rPr>
              <w:noProof/>
            </w:rPr>
          </w:pPr>
          <w:hyperlink w:history="1" w:anchor="_Toc113467771">
            <w:r w:rsidRPr="00A378F6">
              <w:rPr>
                <w:rStyle w:val="Hyperlink"/>
                <w:noProof/>
              </w:rPr>
              <w:t>Cách Load 1 Asset trong Scripts</w:t>
            </w:r>
            <w:r>
              <w:rPr>
                <w:noProof/>
                <w:webHidden/>
              </w:rPr>
              <w:tab/>
            </w:r>
            <w:r>
              <w:rPr>
                <w:noProof/>
                <w:webHidden/>
              </w:rPr>
              <w:fldChar w:fldCharType="begin"/>
            </w:r>
            <w:r>
              <w:rPr>
                <w:noProof/>
                <w:webHidden/>
              </w:rPr>
              <w:instrText xml:space="preserve"> PAGEREF _Toc113467771 \h </w:instrText>
            </w:r>
            <w:r>
              <w:rPr>
                <w:noProof/>
                <w:webHidden/>
              </w:rPr>
            </w:r>
            <w:r>
              <w:rPr>
                <w:noProof/>
                <w:webHidden/>
              </w:rPr>
              <w:fldChar w:fldCharType="separate"/>
            </w:r>
            <w:r>
              <w:rPr>
                <w:noProof/>
                <w:webHidden/>
              </w:rPr>
              <w:t>19</w:t>
            </w:r>
            <w:r>
              <w:rPr>
                <w:noProof/>
                <w:webHidden/>
              </w:rPr>
              <w:fldChar w:fldCharType="end"/>
            </w:r>
          </w:hyperlink>
        </w:p>
        <w:p w:rsidR="00AF585E" w:rsidRDefault="00AF585E" w14:paraId="6C3505FE" w14:textId="29EB0BA2">
          <w:pPr>
            <w:pStyle w:val="TOC2"/>
            <w:tabs>
              <w:tab w:val="right" w:pos="9019"/>
            </w:tabs>
            <w:rPr>
              <w:noProof/>
            </w:rPr>
          </w:pPr>
          <w:hyperlink w:history="1" w:anchor="_Toc113467772">
            <w:r w:rsidRPr="00A378F6">
              <w:rPr>
                <w:rStyle w:val="Hyperlink"/>
                <w:noProof/>
              </w:rPr>
              <w:t>TileMap ( xây dựng map theo phong cách draw ):</w:t>
            </w:r>
            <w:r>
              <w:rPr>
                <w:noProof/>
                <w:webHidden/>
              </w:rPr>
              <w:tab/>
            </w:r>
            <w:r>
              <w:rPr>
                <w:noProof/>
                <w:webHidden/>
              </w:rPr>
              <w:fldChar w:fldCharType="begin"/>
            </w:r>
            <w:r>
              <w:rPr>
                <w:noProof/>
                <w:webHidden/>
              </w:rPr>
              <w:instrText xml:space="preserve"> PAGEREF _Toc113467772 \h </w:instrText>
            </w:r>
            <w:r>
              <w:rPr>
                <w:noProof/>
                <w:webHidden/>
              </w:rPr>
            </w:r>
            <w:r>
              <w:rPr>
                <w:noProof/>
                <w:webHidden/>
              </w:rPr>
              <w:fldChar w:fldCharType="separate"/>
            </w:r>
            <w:r>
              <w:rPr>
                <w:noProof/>
                <w:webHidden/>
              </w:rPr>
              <w:t>20</w:t>
            </w:r>
            <w:r>
              <w:rPr>
                <w:noProof/>
                <w:webHidden/>
              </w:rPr>
              <w:fldChar w:fldCharType="end"/>
            </w:r>
          </w:hyperlink>
        </w:p>
        <w:p w:rsidR="00AF585E" w:rsidRDefault="00AF585E" w14:paraId="4933C155" w14:textId="6B5CE1D9">
          <w:pPr>
            <w:pStyle w:val="TOC2"/>
            <w:tabs>
              <w:tab w:val="right" w:pos="9019"/>
            </w:tabs>
            <w:rPr>
              <w:noProof/>
            </w:rPr>
          </w:pPr>
          <w:hyperlink w:history="1" w:anchor="_Toc113467773">
            <w:r w:rsidRPr="00A378F6">
              <w:rPr>
                <w:rStyle w:val="Hyperlink"/>
                <w:noProof/>
              </w:rPr>
              <w:t>Sorting Layer ( tùy chỉnh thứ tự của object/Sprites sẽ đè lên)</w:t>
            </w:r>
            <w:r>
              <w:rPr>
                <w:noProof/>
                <w:webHidden/>
              </w:rPr>
              <w:tab/>
            </w:r>
            <w:r>
              <w:rPr>
                <w:noProof/>
                <w:webHidden/>
              </w:rPr>
              <w:fldChar w:fldCharType="begin"/>
            </w:r>
            <w:r>
              <w:rPr>
                <w:noProof/>
                <w:webHidden/>
              </w:rPr>
              <w:instrText xml:space="preserve"> PAGEREF _Toc113467773 \h </w:instrText>
            </w:r>
            <w:r>
              <w:rPr>
                <w:noProof/>
                <w:webHidden/>
              </w:rPr>
            </w:r>
            <w:r>
              <w:rPr>
                <w:noProof/>
                <w:webHidden/>
              </w:rPr>
              <w:fldChar w:fldCharType="separate"/>
            </w:r>
            <w:r>
              <w:rPr>
                <w:noProof/>
                <w:webHidden/>
              </w:rPr>
              <w:t>24</w:t>
            </w:r>
            <w:r>
              <w:rPr>
                <w:noProof/>
                <w:webHidden/>
              </w:rPr>
              <w:fldChar w:fldCharType="end"/>
            </w:r>
          </w:hyperlink>
        </w:p>
        <w:p w:rsidR="00AF585E" w:rsidRDefault="00AF585E" w14:paraId="618CAE9F" w14:textId="01177893">
          <w:pPr>
            <w:pStyle w:val="TOC2"/>
            <w:tabs>
              <w:tab w:val="right" w:pos="9019"/>
            </w:tabs>
            <w:rPr>
              <w:noProof/>
            </w:rPr>
          </w:pPr>
          <w:hyperlink w:history="1" w:anchor="_Toc113467774">
            <w:r w:rsidRPr="00A378F6">
              <w:rPr>
                <w:rStyle w:val="Hyperlink"/>
                <w:noProof/>
              </w:rPr>
              <w:t>Thuật toán tìm đường ngắn nhất A* Pathfinding</w:t>
            </w:r>
            <w:r>
              <w:rPr>
                <w:noProof/>
                <w:webHidden/>
              </w:rPr>
              <w:tab/>
            </w:r>
            <w:r>
              <w:rPr>
                <w:noProof/>
                <w:webHidden/>
              </w:rPr>
              <w:fldChar w:fldCharType="begin"/>
            </w:r>
            <w:r>
              <w:rPr>
                <w:noProof/>
                <w:webHidden/>
              </w:rPr>
              <w:instrText xml:space="preserve"> PAGEREF _Toc113467774 \h </w:instrText>
            </w:r>
            <w:r>
              <w:rPr>
                <w:noProof/>
                <w:webHidden/>
              </w:rPr>
            </w:r>
            <w:r>
              <w:rPr>
                <w:noProof/>
                <w:webHidden/>
              </w:rPr>
              <w:fldChar w:fldCharType="separate"/>
            </w:r>
            <w:r>
              <w:rPr>
                <w:noProof/>
                <w:webHidden/>
              </w:rPr>
              <w:t>27</w:t>
            </w:r>
            <w:r>
              <w:rPr>
                <w:noProof/>
                <w:webHidden/>
              </w:rPr>
              <w:fldChar w:fldCharType="end"/>
            </w:r>
          </w:hyperlink>
        </w:p>
        <w:p w:rsidR="00AF585E" w:rsidRDefault="00AF585E" w14:paraId="6D13F44F" w14:textId="727A3EC3">
          <w:pPr>
            <w:pStyle w:val="TOC2"/>
            <w:tabs>
              <w:tab w:val="right" w:pos="9019"/>
            </w:tabs>
            <w:rPr>
              <w:noProof/>
            </w:rPr>
          </w:pPr>
          <w:hyperlink w:history="1" w:anchor="_Toc113467775">
            <w:r w:rsidRPr="00A378F6">
              <w:rPr>
                <w:rStyle w:val="Hyperlink"/>
                <w:noProof/>
              </w:rPr>
              <w:t>Camera Follow(ThongPQHE150340)</w:t>
            </w:r>
            <w:r>
              <w:rPr>
                <w:noProof/>
                <w:webHidden/>
              </w:rPr>
              <w:tab/>
            </w:r>
            <w:r>
              <w:rPr>
                <w:noProof/>
                <w:webHidden/>
              </w:rPr>
              <w:fldChar w:fldCharType="begin"/>
            </w:r>
            <w:r>
              <w:rPr>
                <w:noProof/>
                <w:webHidden/>
              </w:rPr>
              <w:instrText xml:space="preserve"> PAGEREF _Toc113467775 \h </w:instrText>
            </w:r>
            <w:r>
              <w:rPr>
                <w:noProof/>
                <w:webHidden/>
              </w:rPr>
            </w:r>
            <w:r>
              <w:rPr>
                <w:noProof/>
                <w:webHidden/>
              </w:rPr>
              <w:fldChar w:fldCharType="separate"/>
            </w:r>
            <w:r>
              <w:rPr>
                <w:noProof/>
                <w:webHidden/>
              </w:rPr>
              <w:t>36</w:t>
            </w:r>
            <w:r>
              <w:rPr>
                <w:noProof/>
                <w:webHidden/>
              </w:rPr>
              <w:fldChar w:fldCharType="end"/>
            </w:r>
          </w:hyperlink>
        </w:p>
        <w:p w:rsidR="00AF585E" w:rsidRDefault="00AF585E" w14:paraId="31905FC7" w14:textId="587E5D1F">
          <w:pPr>
            <w:pStyle w:val="TOC2"/>
            <w:tabs>
              <w:tab w:val="right" w:pos="9019"/>
            </w:tabs>
            <w:rPr>
              <w:noProof/>
            </w:rPr>
          </w:pPr>
          <w:hyperlink w:history="1" w:anchor="_Toc113467776">
            <w:r w:rsidRPr="00A378F6">
              <w:rPr>
                <w:rStyle w:val="Hyperlink"/>
                <w:noProof/>
              </w:rPr>
              <w:t>Camera Offset(MinhHNHE151181)</w:t>
            </w:r>
            <w:r>
              <w:rPr>
                <w:noProof/>
                <w:webHidden/>
              </w:rPr>
              <w:tab/>
            </w:r>
            <w:r>
              <w:rPr>
                <w:noProof/>
                <w:webHidden/>
              </w:rPr>
              <w:fldChar w:fldCharType="begin"/>
            </w:r>
            <w:r>
              <w:rPr>
                <w:noProof/>
                <w:webHidden/>
              </w:rPr>
              <w:instrText xml:space="preserve"> PAGEREF _Toc113467776 \h </w:instrText>
            </w:r>
            <w:r>
              <w:rPr>
                <w:noProof/>
                <w:webHidden/>
              </w:rPr>
            </w:r>
            <w:r>
              <w:rPr>
                <w:noProof/>
                <w:webHidden/>
              </w:rPr>
              <w:fldChar w:fldCharType="separate"/>
            </w:r>
            <w:r>
              <w:rPr>
                <w:noProof/>
                <w:webHidden/>
              </w:rPr>
              <w:t>39</w:t>
            </w:r>
            <w:r>
              <w:rPr>
                <w:noProof/>
                <w:webHidden/>
              </w:rPr>
              <w:fldChar w:fldCharType="end"/>
            </w:r>
          </w:hyperlink>
        </w:p>
        <w:p w:rsidR="00AF585E" w:rsidRDefault="00AF585E" w14:paraId="0AB7307C" w14:textId="00C89021">
          <w:pPr>
            <w:pStyle w:val="TOC2"/>
            <w:tabs>
              <w:tab w:val="right" w:pos="9019"/>
            </w:tabs>
            <w:rPr>
              <w:noProof/>
            </w:rPr>
          </w:pPr>
          <w:hyperlink w:history="1" w:anchor="_Toc113467777">
            <w:r w:rsidRPr="00A378F6">
              <w:rPr>
                <w:rStyle w:val="Hyperlink"/>
                <w:b/>
                <w:noProof/>
              </w:rPr>
              <w:t>Detect Collision mà không làm 2 gameObject chạm nhau (GiangNTHE153046)(Gọi là Trigger collision)  [16/02/2022]</w:t>
            </w:r>
            <w:r>
              <w:rPr>
                <w:noProof/>
                <w:webHidden/>
              </w:rPr>
              <w:tab/>
            </w:r>
            <w:r>
              <w:rPr>
                <w:noProof/>
                <w:webHidden/>
              </w:rPr>
              <w:fldChar w:fldCharType="begin"/>
            </w:r>
            <w:r>
              <w:rPr>
                <w:noProof/>
                <w:webHidden/>
              </w:rPr>
              <w:instrText xml:space="preserve"> PAGEREF _Toc113467777 \h </w:instrText>
            </w:r>
            <w:r>
              <w:rPr>
                <w:noProof/>
                <w:webHidden/>
              </w:rPr>
            </w:r>
            <w:r>
              <w:rPr>
                <w:noProof/>
                <w:webHidden/>
              </w:rPr>
              <w:fldChar w:fldCharType="separate"/>
            </w:r>
            <w:r>
              <w:rPr>
                <w:noProof/>
                <w:webHidden/>
              </w:rPr>
              <w:t>39</w:t>
            </w:r>
            <w:r>
              <w:rPr>
                <w:noProof/>
                <w:webHidden/>
              </w:rPr>
              <w:fldChar w:fldCharType="end"/>
            </w:r>
          </w:hyperlink>
        </w:p>
        <w:p w:rsidR="00AF585E" w:rsidRDefault="00AF585E" w14:paraId="30CBBAB2" w14:textId="56F35D50">
          <w:pPr>
            <w:pStyle w:val="TOC2"/>
            <w:tabs>
              <w:tab w:val="right" w:pos="9019"/>
            </w:tabs>
            <w:rPr>
              <w:noProof/>
            </w:rPr>
          </w:pPr>
          <w:hyperlink w:history="1" w:anchor="_Toc113467778">
            <w:r w:rsidRPr="00A378F6">
              <w:rPr>
                <w:rStyle w:val="Hyperlink"/>
                <w:noProof/>
              </w:rPr>
              <w:t>Tìm children object(MinhHNHE151181)</w:t>
            </w:r>
            <w:r>
              <w:rPr>
                <w:noProof/>
                <w:webHidden/>
              </w:rPr>
              <w:tab/>
            </w:r>
            <w:r>
              <w:rPr>
                <w:noProof/>
                <w:webHidden/>
              </w:rPr>
              <w:fldChar w:fldCharType="begin"/>
            </w:r>
            <w:r>
              <w:rPr>
                <w:noProof/>
                <w:webHidden/>
              </w:rPr>
              <w:instrText xml:space="preserve"> PAGEREF _Toc113467778 \h </w:instrText>
            </w:r>
            <w:r>
              <w:rPr>
                <w:noProof/>
                <w:webHidden/>
              </w:rPr>
            </w:r>
            <w:r>
              <w:rPr>
                <w:noProof/>
                <w:webHidden/>
              </w:rPr>
              <w:fldChar w:fldCharType="separate"/>
            </w:r>
            <w:r>
              <w:rPr>
                <w:noProof/>
                <w:webHidden/>
              </w:rPr>
              <w:t>45</w:t>
            </w:r>
            <w:r>
              <w:rPr>
                <w:noProof/>
                <w:webHidden/>
              </w:rPr>
              <w:fldChar w:fldCharType="end"/>
            </w:r>
          </w:hyperlink>
        </w:p>
        <w:p w:rsidR="00AF585E" w:rsidRDefault="00AF585E" w14:paraId="12C61A9B" w14:textId="6FE98702">
          <w:pPr>
            <w:pStyle w:val="TOC2"/>
            <w:tabs>
              <w:tab w:val="right" w:pos="9019"/>
            </w:tabs>
            <w:rPr>
              <w:noProof/>
            </w:rPr>
          </w:pPr>
          <w:hyperlink w:history="1" w:anchor="_Toc113467779">
            <w:r w:rsidRPr="00A378F6">
              <w:rPr>
                <w:rStyle w:val="Hyperlink"/>
                <w:noProof/>
              </w:rPr>
              <w:t>Pause game(Nhóm 6: MinhHNHE151181, HoangDXHE151343, ThaiPQHE151275)</w:t>
            </w:r>
            <w:r>
              <w:rPr>
                <w:noProof/>
                <w:webHidden/>
              </w:rPr>
              <w:tab/>
            </w:r>
            <w:r>
              <w:rPr>
                <w:noProof/>
                <w:webHidden/>
              </w:rPr>
              <w:fldChar w:fldCharType="begin"/>
            </w:r>
            <w:r>
              <w:rPr>
                <w:noProof/>
                <w:webHidden/>
              </w:rPr>
              <w:instrText xml:space="preserve"> PAGEREF _Toc113467779 \h </w:instrText>
            </w:r>
            <w:r>
              <w:rPr>
                <w:noProof/>
                <w:webHidden/>
              </w:rPr>
            </w:r>
            <w:r>
              <w:rPr>
                <w:noProof/>
                <w:webHidden/>
              </w:rPr>
              <w:fldChar w:fldCharType="separate"/>
            </w:r>
            <w:r>
              <w:rPr>
                <w:noProof/>
                <w:webHidden/>
              </w:rPr>
              <w:t>45</w:t>
            </w:r>
            <w:r>
              <w:rPr>
                <w:noProof/>
                <w:webHidden/>
              </w:rPr>
              <w:fldChar w:fldCharType="end"/>
            </w:r>
          </w:hyperlink>
        </w:p>
        <w:p w:rsidR="00AF585E" w:rsidRDefault="00AF585E" w14:paraId="54F75AEA" w14:textId="717F4E0F">
          <w:pPr>
            <w:pStyle w:val="TOC2"/>
            <w:tabs>
              <w:tab w:val="right" w:pos="9019"/>
            </w:tabs>
            <w:rPr>
              <w:noProof/>
            </w:rPr>
          </w:pPr>
          <w:hyperlink w:history="1" w:anchor="_Toc113467780">
            <w:r w:rsidRPr="00A378F6">
              <w:rPr>
                <w:rStyle w:val="Hyperlink"/>
                <w:b/>
                <w:noProof/>
              </w:rPr>
              <w:t>Inspector Debug View (GiangNTHE153046) [27/02/2022]</w:t>
            </w:r>
            <w:r>
              <w:rPr>
                <w:noProof/>
                <w:webHidden/>
              </w:rPr>
              <w:tab/>
            </w:r>
            <w:r>
              <w:rPr>
                <w:noProof/>
                <w:webHidden/>
              </w:rPr>
              <w:fldChar w:fldCharType="begin"/>
            </w:r>
            <w:r>
              <w:rPr>
                <w:noProof/>
                <w:webHidden/>
              </w:rPr>
              <w:instrText xml:space="preserve"> PAGEREF _Toc113467780 \h </w:instrText>
            </w:r>
            <w:r>
              <w:rPr>
                <w:noProof/>
                <w:webHidden/>
              </w:rPr>
            </w:r>
            <w:r>
              <w:rPr>
                <w:noProof/>
                <w:webHidden/>
              </w:rPr>
              <w:fldChar w:fldCharType="separate"/>
            </w:r>
            <w:r>
              <w:rPr>
                <w:noProof/>
                <w:webHidden/>
              </w:rPr>
              <w:t>47</w:t>
            </w:r>
            <w:r>
              <w:rPr>
                <w:noProof/>
                <w:webHidden/>
              </w:rPr>
              <w:fldChar w:fldCharType="end"/>
            </w:r>
          </w:hyperlink>
        </w:p>
        <w:p w:rsidR="00AF585E" w:rsidRDefault="00AF585E" w14:paraId="30679C19" w14:textId="37E5025A">
          <w:pPr>
            <w:pStyle w:val="TOC2"/>
            <w:tabs>
              <w:tab w:val="right" w:pos="9019"/>
            </w:tabs>
            <w:rPr>
              <w:noProof/>
            </w:rPr>
          </w:pPr>
          <w:hyperlink w:history="1" w:anchor="_Toc113467781">
            <w:r w:rsidRPr="00A378F6">
              <w:rPr>
                <w:rStyle w:val="Hyperlink"/>
                <w:noProof/>
              </w:rPr>
              <w:t>Unity Event : cách để thực hiện hành động theo event base.</w:t>
            </w:r>
            <w:r>
              <w:rPr>
                <w:noProof/>
                <w:webHidden/>
              </w:rPr>
              <w:tab/>
            </w:r>
            <w:r>
              <w:rPr>
                <w:noProof/>
                <w:webHidden/>
              </w:rPr>
              <w:fldChar w:fldCharType="begin"/>
            </w:r>
            <w:r>
              <w:rPr>
                <w:noProof/>
                <w:webHidden/>
              </w:rPr>
              <w:instrText xml:space="preserve"> PAGEREF _Toc113467781 \h </w:instrText>
            </w:r>
            <w:r>
              <w:rPr>
                <w:noProof/>
                <w:webHidden/>
              </w:rPr>
            </w:r>
            <w:r>
              <w:rPr>
                <w:noProof/>
                <w:webHidden/>
              </w:rPr>
              <w:fldChar w:fldCharType="separate"/>
            </w:r>
            <w:r>
              <w:rPr>
                <w:noProof/>
                <w:webHidden/>
              </w:rPr>
              <w:t>49</w:t>
            </w:r>
            <w:r>
              <w:rPr>
                <w:noProof/>
                <w:webHidden/>
              </w:rPr>
              <w:fldChar w:fldCharType="end"/>
            </w:r>
          </w:hyperlink>
        </w:p>
        <w:p w:rsidR="00AF585E" w:rsidRDefault="00AF585E" w14:paraId="11DC43CD" w14:textId="65571D12">
          <w:pPr>
            <w:pStyle w:val="TOC2"/>
            <w:tabs>
              <w:tab w:val="right" w:pos="9019"/>
            </w:tabs>
            <w:rPr>
              <w:noProof/>
            </w:rPr>
          </w:pPr>
          <w:hyperlink w:history="1" w:anchor="_Toc113467782">
            <w:r w:rsidRPr="00A378F6">
              <w:rPr>
                <w:rStyle w:val="Hyperlink"/>
                <w:noProof/>
              </w:rPr>
              <w:t>AI Enemy(ThongPQHE150340) 3/3/2022</w:t>
            </w:r>
            <w:r>
              <w:rPr>
                <w:noProof/>
                <w:webHidden/>
              </w:rPr>
              <w:tab/>
            </w:r>
            <w:r>
              <w:rPr>
                <w:noProof/>
                <w:webHidden/>
              </w:rPr>
              <w:fldChar w:fldCharType="begin"/>
            </w:r>
            <w:r>
              <w:rPr>
                <w:noProof/>
                <w:webHidden/>
              </w:rPr>
              <w:instrText xml:space="preserve"> PAGEREF _Toc113467782 \h </w:instrText>
            </w:r>
            <w:r>
              <w:rPr>
                <w:noProof/>
                <w:webHidden/>
              </w:rPr>
            </w:r>
            <w:r>
              <w:rPr>
                <w:noProof/>
                <w:webHidden/>
              </w:rPr>
              <w:fldChar w:fldCharType="separate"/>
            </w:r>
            <w:r>
              <w:rPr>
                <w:noProof/>
                <w:webHidden/>
              </w:rPr>
              <w:t>51</w:t>
            </w:r>
            <w:r>
              <w:rPr>
                <w:noProof/>
                <w:webHidden/>
              </w:rPr>
              <w:fldChar w:fldCharType="end"/>
            </w:r>
          </w:hyperlink>
        </w:p>
        <w:p w:rsidR="00AF585E" w:rsidRDefault="00AF585E" w14:paraId="4A21C559" w14:textId="25AE8517">
          <w:pPr>
            <w:pStyle w:val="TOC2"/>
            <w:tabs>
              <w:tab w:val="right" w:pos="9019"/>
            </w:tabs>
            <w:rPr>
              <w:noProof/>
            </w:rPr>
          </w:pPr>
          <w:hyperlink w:history="1" w:anchor="_Toc113467783">
            <w:r w:rsidRPr="00A378F6">
              <w:rPr>
                <w:rStyle w:val="Hyperlink"/>
                <w:noProof/>
              </w:rPr>
              <w:t>Đổi Scene</w:t>
            </w:r>
            <w:r>
              <w:rPr>
                <w:noProof/>
                <w:webHidden/>
              </w:rPr>
              <w:tab/>
            </w:r>
            <w:r>
              <w:rPr>
                <w:noProof/>
                <w:webHidden/>
              </w:rPr>
              <w:fldChar w:fldCharType="begin"/>
            </w:r>
            <w:r>
              <w:rPr>
                <w:noProof/>
                <w:webHidden/>
              </w:rPr>
              <w:instrText xml:space="preserve"> PAGEREF _Toc113467783 \h </w:instrText>
            </w:r>
            <w:r>
              <w:rPr>
                <w:noProof/>
                <w:webHidden/>
              </w:rPr>
            </w:r>
            <w:r>
              <w:rPr>
                <w:noProof/>
                <w:webHidden/>
              </w:rPr>
              <w:fldChar w:fldCharType="separate"/>
            </w:r>
            <w:r>
              <w:rPr>
                <w:noProof/>
                <w:webHidden/>
              </w:rPr>
              <w:t>54</w:t>
            </w:r>
            <w:r>
              <w:rPr>
                <w:noProof/>
                <w:webHidden/>
              </w:rPr>
              <w:fldChar w:fldCharType="end"/>
            </w:r>
          </w:hyperlink>
        </w:p>
        <w:p w:rsidR="00AF585E" w:rsidRDefault="00AF585E" w14:paraId="0C9CB1D0" w14:textId="75321E41">
          <w:pPr>
            <w:pStyle w:val="TOC2"/>
            <w:tabs>
              <w:tab w:val="right" w:pos="9019"/>
            </w:tabs>
            <w:rPr>
              <w:noProof/>
            </w:rPr>
          </w:pPr>
          <w:hyperlink w:history="1" w:anchor="_Toc113467784">
            <w:r w:rsidRPr="00A378F6">
              <w:rPr>
                <w:rStyle w:val="Hyperlink"/>
                <w:noProof/>
              </w:rPr>
              <w:t>Đưa 1 data sang scene mới</w:t>
            </w:r>
            <w:r>
              <w:rPr>
                <w:noProof/>
                <w:webHidden/>
              </w:rPr>
              <w:tab/>
            </w:r>
            <w:r>
              <w:rPr>
                <w:noProof/>
                <w:webHidden/>
              </w:rPr>
              <w:fldChar w:fldCharType="begin"/>
            </w:r>
            <w:r>
              <w:rPr>
                <w:noProof/>
                <w:webHidden/>
              </w:rPr>
              <w:instrText xml:space="preserve"> PAGEREF _Toc113467784 \h </w:instrText>
            </w:r>
            <w:r>
              <w:rPr>
                <w:noProof/>
                <w:webHidden/>
              </w:rPr>
            </w:r>
            <w:r>
              <w:rPr>
                <w:noProof/>
                <w:webHidden/>
              </w:rPr>
              <w:fldChar w:fldCharType="separate"/>
            </w:r>
            <w:r>
              <w:rPr>
                <w:noProof/>
                <w:webHidden/>
              </w:rPr>
              <w:t>55</w:t>
            </w:r>
            <w:r>
              <w:rPr>
                <w:noProof/>
                <w:webHidden/>
              </w:rPr>
              <w:fldChar w:fldCharType="end"/>
            </w:r>
          </w:hyperlink>
        </w:p>
        <w:p w:rsidR="00AF585E" w:rsidRDefault="00AF585E" w14:paraId="725E412A" w14:textId="69203239">
          <w:pPr>
            <w:pStyle w:val="TOC2"/>
            <w:tabs>
              <w:tab w:val="right" w:pos="9019"/>
            </w:tabs>
            <w:rPr>
              <w:noProof/>
            </w:rPr>
          </w:pPr>
          <w:hyperlink w:history="1" w:anchor="_Toc113467785">
            <w:r w:rsidRPr="00A378F6">
              <w:rPr>
                <w:rStyle w:val="Hyperlink"/>
                <w:noProof/>
              </w:rPr>
              <w:t>Singleton trong Unity</w:t>
            </w:r>
            <w:r>
              <w:rPr>
                <w:noProof/>
                <w:webHidden/>
              </w:rPr>
              <w:tab/>
            </w:r>
            <w:r>
              <w:rPr>
                <w:noProof/>
                <w:webHidden/>
              </w:rPr>
              <w:fldChar w:fldCharType="begin"/>
            </w:r>
            <w:r>
              <w:rPr>
                <w:noProof/>
                <w:webHidden/>
              </w:rPr>
              <w:instrText xml:space="preserve"> PAGEREF _Toc113467785 \h </w:instrText>
            </w:r>
            <w:r>
              <w:rPr>
                <w:noProof/>
                <w:webHidden/>
              </w:rPr>
            </w:r>
            <w:r>
              <w:rPr>
                <w:noProof/>
                <w:webHidden/>
              </w:rPr>
              <w:fldChar w:fldCharType="separate"/>
            </w:r>
            <w:r>
              <w:rPr>
                <w:noProof/>
                <w:webHidden/>
              </w:rPr>
              <w:t>56</w:t>
            </w:r>
            <w:r>
              <w:rPr>
                <w:noProof/>
                <w:webHidden/>
              </w:rPr>
              <w:fldChar w:fldCharType="end"/>
            </w:r>
          </w:hyperlink>
        </w:p>
        <w:p w:rsidR="00AF585E" w:rsidRDefault="00AF585E" w14:paraId="24F6E8D6" w14:textId="32C5E315">
          <w:pPr>
            <w:pStyle w:val="TOC2"/>
            <w:tabs>
              <w:tab w:val="right" w:pos="9019"/>
            </w:tabs>
            <w:rPr>
              <w:noProof/>
            </w:rPr>
          </w:pPr>
          <w:hyperlink w:history="1" w:anchor="_Toc113467786">
            <w:r w:rsidRPr="00A378F6">
              <w:rPr>
                <w:rStyle w:val="Hyperlink"/>
                <w:noProof/>
              </w:rPr>
              <w:t>Sử dụng collider để kiểm tra vị trí Player(MinhHNHE151181) - Thursday, March 3rd, 2022</w:t>
            </w:r>
            <w:r>
              <w:rPr>
                <w:noProof/>
                <w:webHidden/>
              </w:rPr>
              <w:tab/>
            </w:r>
            <w:r>
              <w:rPr>
                <w:noProof/>
                <w:webHidden/>
              </w:rPr>
              <w:fldChar w:fldCharType="begin"/>
            </w:r>
            <w:r>
              <w:rPr>
                <w:noProof/>
                <w:webHidden/>
              </w:rPr>
              <w:instrText xml:space="preserve"> PAGEREF _Toc113467786 \h </w:instrText>
            </w:r>
            <w:r>
              <w:rPr>
                <w:noProof/>
                <w:webHidden/>
              </w:rPr>
            </w:r>
            <w:r>
              <w:rPr>
                <w:noProof/>
                <w:webHidden/>
              </w:rPr>
              <w:fldChar w:fldCharType="separate"/>
            </w:r>
            <w:r>
              <w:rPr>
                <w:noProof/>
                <w:webHidden/>
              </w:rPr>
              <w:t>57</w:t>
            </w:r>
            <w:r>
              <w:rPr>
                <w:noProof/>
                <w:webHidden/>
              </w:rPr>
              <w:fldChar w:fldCharType="end"/>
            </w:r>
          </w:hyperlink>
        </w:p>
        <w:p w:rsidR="00AF585E" w:rsidRDefault="00AF585E" w14:paraId="2F4F27E5" w14:textId="11F6081F">
          <w:pPr>
            <w:pStyle w:val="TOC2"/>
            <w:tabs>
              <w:tab w:val="right" w:pos="9019"/>
            </w:tabs>
            <w:rPr>
              <w:noProof/>
            </w:rPr>
          </w:pPr>
          <w:hyperlink w:history="1" w:anchor="_Toc113467787">
            <w:r w:rsidRPr="00A378F6">
              <w:rPr>
                <w:rStyle w:val="Hyperlink"/>
                <w:b/>
                <w:noProof/>
              </w:rPr>
              <w:t>Hierarchy Visibility Button (GiangNTHE153046)  [03/03/2022]</w:t>
            </w:r>
            <w:r>
              <w:rPr>
                <w:noProof/>
                <w:webHidden/>
              </w:rPr>
              <w:tab/>
            </w:r>
            <w:r>
              <w:rPr>
                <w:noProof/>
                <w:webHidden/>
              </w:rPr>
              <w:fldChar w:fldCharType="begin"/>
            </w:r>
            <w:r>
              <w:rPr>
                <w:noProof/>
                <w:webHidden/>
              </w:rPr>
              <w:instrText xml:space="preserve"> PAGEREF _Toc113467787 \h </w:instrText>
            </w:r>
            <w:r>
              <w:rPr>
                <w:noProof/>
                <w:webHidden/>
              </w:rPr>
            </w:r>
            <w:r>
              <w:rPr>
                <w:noProof/>
                <w:webHidden/>
              </w:rPr>
              <w:fldChar w:fldCharType="separate"/>
            </w:r>
            <w:r>
              <w:rPr>
                <w:noProof/>
                <w:webHidden/>
              </w:rPr>
              <w:t>59</w:t>
            </w:r>
            <w:r>
              <w:rPr>
                <w:noProof/>
                <w:webHidden/>
              </w:rPr>
              <w:fldChar w:fldCharType="end"/>
            </w:r>
          </w:hyperlink>
        </w:p>
        <w:p w:rsidR="00AF585E" w:rsidRDefault="00AF585E" w14:paraId="0ABA40FB" w14:textId="0F48A6E7">
          <w:pPr>
            <w:pStyle w:val="TOC2"/>
            <w:tabs>
              <w:tab w:val="right" w:pos="9019"/>
            </w:tabs>
            <w:rPr>
              <w:noProof/>
            </w:rPr>
          </w:pPr>
          <w:hyperlink w:history="1" w:anchor="_Toc113467788">
            <w:r w:rsidRPr="00A378F6">
              <w:rPr>
                <w:rStyle w:val="Hyperlink"/>
                <w:b/>
                <w:noProof/>
              </w:rPr>
              <w:t>Object Pooler</w:t>
            </w:r>
            <w:r w:rsidRPr="00A378F6">
              <w:rPr>
                <w:rStyle w:val="Hyperlink"/>
                <w:noProof/>
              </w:rPr>
              <w:t xml:space="preserve"> trong Unity : AntntHe150816. (4/3/2022)</w:t>
            </w:r>
            <w:r>
              <w:rPr>
                <w:noProof/>
                <w:webHidden/>
              </w:rPr>
              <w:tab/>
            </w:r>
            <w:r>
              <w:rPr>
                <w:noProof/>
                <w:webHidden/>
              </w:rPr>
              <w:fldChar w:fldCharType="begin"/>
            </w:r>
            <w:r>
              <w:rPr>
                <w:noProof/>
                <w:webHidden/>
              </w:rPr>
              <w:instrText xml:space="preserve"> PAGEREF _Toc113467788 \h </w:instrText>
            </w:r>
            <w:r>
              <w:rPr>
                <w:noProof/>
                <w:webHidden/>
              </w:rPr>
            </w:r>
            <w:r>
              <w:rPr>
                <w:noProof/>
                <w:webHidden/>
              </w:rPr>
              <w:fldChar w:fldCharType="separate"/>
            </w:r>
            <w:r>
              <w:rPr>
                <w:noProof/>
                <w:webHidden/>
              </w:rPr>
              <w:t>61</w:t>
            </w:r>
            <w:r>
              <w:rPr>
                <w:noProof/>
                <w:webHidden/>
              </w:rPr>
              <w:fldChar w:fldCharType="end"/>
            </w:r>
          </w:hyperlink>
        </w:p>
        <w:p w:rsidR="00AF585E" w:rsidRDefault="00AF585E" w14:paraId="265B86EC" w14:textId="001170DF">
          <w:pPr>
            <w:pStyle w:val="TOC3"/>
            <w:tabs>
              <w:tab w:val="right" w:pos="9019"/>
            </w:tabs>
            <w:rPr>
              <w:noProof/>
            </w:rPr>
          </w:pPr>
          <w:hyperlink w:history="1" w:anchor="_Toc113467789">
            <w:r w:rsidRPr="00A378F6">
              <w:rPr>
                <w:rStyle w:val="Hyperlink"/>
                <w:noProof/>
              </w:rPr>
              <w:t>Object Pool là gì ? Tại sao phải dùng Object Pool?</w:t>
            </w:r>
            <w:r>
              <w:rPr>
                <w:noProof/>
                <w:webHidden/>
              </w:rPr>
              <w:tab/>
            </w:r>
            <w:r>
              <w:rPr>
                <w:noProof/>
                <w:webHidden/>
              </w:rPr>
              <w:fldChar w:fldCharType="begin"/>
            </w:r>
            <w:r>
              <w:rPr>
                <w:noProof/>
                <w:webHidden/>
              </w:rPr>
              <w:instrText xml:space="preserve"> PAGEREF _Toc113467789 \h </w:instrText>
            </w:r>
            <w:r>
              <w:rPr>
                <w:noProof/>
                <w:webHidden/>
              </w:rPr>
            </w:r>
            <w:r>
              <w:rPr>
                <w:noProof/>
                <w:webHidden/>
              </w:rPr>
              <w:fldChar w:fldCharType="separate"/>
            </w:r>
            <w:r>
              <w:rPr>
                <w:noProof/>
                <w:webHidden/>
              </w:rPr>
              <w:t>61</w:t>
            </w:r>
            <w:r>
              <w:rPr>
                <w:noProof/>
                <w:webHidden/>
              </w:rPr>
              <w:fldChar w:fldCharType="end"/>
            </w:r>
          </w:hyperlink>
        </w:p>
        <w:p w:rsidR="00AF585E" w:rsidRDefault="00AF585E" w14:paraId="2053C5E2" w14:textId="0ED514A2">
          <w:pPr>
            <w:pStyle w:val="TOC3"/>
            <w:tabs>
              <w:tab w:val="right" w:pos="9019"/>
            </w:tabs>
            <w:rPr>
              <w:noProof/>
            </w:rPr>
          </w:pPr>
          <w:hyperlink w:history="1" w:anchor="_Toc113467790">
            <w:r w:rsidRPr="00A378F6">
              <w:rPr>
                <w:rStyle w:val="Hyperlink"/>
                <w:noProof/>
              </w:rPr>
              <w:t>Các bước để tạo Object Pool:</w:t>
            </w:r>
            <w:r>
              <w:rPr>
                <w:noProof/>
                <w:webHidden/>
              </w:rPr>
              <w:tab/>
            </w:r>
            <w:r>
              <w:rPr>
                <w:noProof/>
                <w:webHidden/>
              </w:rPr>
              <w:fldChar w:fldCharType="begin"/>
            </w:r>
            <w:r>
              <w:rPr>
                <w:noProof/>
                <w:webHidden/>
              </w:rPr>
              <w:instrText xml:space="preserve"> PAGEREF _Toc113467790 \h </w:instrText>
            </w:r>
            <w:r>
              <w:rPr>
                <w:noProof/>
                <w:webHidden/>
              </w:rPr>
            </w:r>
            <w:r>
              <w:rPr>
                <w:noProof/>
                <w:webHidden/>
              </w:rPr>
              <w:fldChar w:fldCharType="separate"/>
            </w:r>
            <w:r>
              <w:rPr>
                <w:noProof/>
                <w:webHidden/>
              </w:rPr>
              <w:t>61</w:t>
            </w:r>
            <w:r>
              <w:rPr>
                <w:noProof/>
                <w:webHidden/>
              </w:rPr>
              <w:fldChar w:fldCharType="end"/>
            </w:r>
          </w:hyperlink>
        </w:p>
        <w:p w:rsidR="00AF585E" w:rsidRDefault="00AF585E" w14:paraId="48DB20C7" w14:textId="3D11742B">
          <w:pPr>
            <w:pStyle w:val="TOC2"/>
            <w:tabs>
              <w:tab w:val="right" w:pos="9019"/>
            </w:tabs>
            <w:rPr>
              <w:noProof/>
            </w:rPr>
          </w:pPr>
          <w:hyperlink w:history="1" w:anchor="_Toc113467791">
            <w:r w:rsidRPr="00A378F6">
              <w:rPr>
                <w:rStyle w:val="Hyperlink"/>
                <w:b/>
                <w:noProof/>
              </w:rPr>
              <w:t>Debug.DrawLine() (GiangNTHE153046) [05/03/2022]</w:t>
            </w:r>
            <w:r>
              <w:rPr>
                <w:noProof/>
                <w:webHidden/>
              </w:rPr>
              <w:tab/>
            </w:r>
            <w:r>
              <w:rPr>
                <w:noProof/>
                <w:webHidden/>
              </w:rPr>
              <w:fldChar w:fldCharType="begin"/>
            </w:r>
            <w:r>
              <w:rPr>
                <w:noProof/>
                <w:webHidden/>
              </w:rPr>
              <w:instrText xml:space="preserve"> PAGEREF _Toc113467791 \h </w:instrText>
            </w:r>
            <w:r>
              <w:rPr>
                <w:noProof/>
                <w:webHidden/>
              </w:rPr>
            </w:r>
            <w:r>
              <w:rPr>
                <w:noProof/>
                <w:webHidden/>
              </w:rPr>
              <w:fldChar w:fldCharType="separate"/>
            </w:r>
            <w:r>
              <w:rPr>
                <w:noProof/>
                <w:webHidden/>
              </w:rPr>
              <w:t>62</w:t>
            </w:r>
            <w:r>
              <w:rPr>
                <w:noProof/>
                <w:webHidden/>
              </w:rPr>
              <w:fldChar w:fldCharType="end"/>
            </w:r>
          </w:hyperlink>
        </w:p>
        <w:p w:rsidR="00AF585E" w:rsidRDefault="00AF585E" w14:paraId="19855C8B" w14:textId="59E5B31A">
          <w:pPr>
            <w:pStyle w:val="TOC1"/>
            <w:tabs>
              <w:tab w:val="right" w:pos="9019"/>
            </w:tabs>
            <w:rPr>
              <w:noProof/>
            </w:rPr>
          </w:pPr>
          <w:hyperlink w:history="1" w:anchor="_Toc113467792">
            <w:r w:rsidRPr="00A378F6">
              <w:rPr>
                <w:rStyle w:val="Hyperlink"/>
                <w:b/>
                <w:noProof/>
              </w:rPr>
              <w:t>Tạo thanh máu cho GameObject.</w:t>
            </w:r>
            <w:r w:rsidRPr="00A378F6">
              <w:rPr>
                <w:rStyle w:val="Hyperlink"/>
                <w:noProof/>
              </w:rPr>
              <w:t xml:space="preserve"> </w:t>
            </w:r>
            <w:r w:rsidRPr="00A378F6">
              <w:rPr>
                <w:rStyle w:val="Hyperlink"/>
                <w:b/>
                <w:noProof/>
              </w:rPr>
              <w:t>(AnhDTHE150285) [8/3/2022]</w:t>
            </w:r>
            <w:r>
              <w:rPr>
                <w:noProof/>
                <w:webHidden/>
              </w:rPr>
              <w:tab/>
            </w:r>
            <w:r>
              <w:rPr>
                <w:noProof/>
                <w:webHidden/>
              </w:rPr>
              <w:fldChar w:fldCharType="begin"/>
            </w:r>
            <w:r>
              <w:rPr>
                <w:noProof/>
                <w:webHidden/>
              </w:rPr>
              <w:instrText xml:space="preserve"> PAGEREF _Toc113467792 \h </w:instrText>
            </w:r>
            <w:r>
              <w:rPr>
                <w:noProof/>
                <w:webHidden/>
              </w:rPr>
            </w:r>
            <w:r>
              <w:rPr>
                <w:noProof/>
                <w:webHidden/>
              </w:rPr>
              <w:fldChar w:fldCharType="separate"/>
            </w:r>
            <w:r>
              <w:rPr>
                <w:noProof/>
                <w:webHidden/>
              </w:rPr>
              <w:t>64</w:t>
            </w:r>
            <w:r>
              <w:rPr>
                <w:noProof/>
                <w:webHidden/>
              </w:rPr>
              <w:fldChar w:fldCharType="end"/>
            </w:r>
          </w:hyperlink>
        </w:p>
        <w:p w:rsidR="00AF585E" w:rsidRDefault="00AF585E" w14:paraId="2C3C09B4" w14:textId="77626AA7">
          <w:pPr>
            <w:pStyle w:val="TOC2"/>
            <w:tabs>
              <w:tab w:val="right" w:pos="9019"/>
            </w:tabs>
            <w:rPr>
              <w:noProof/>
            </w:rPr>
          </w:pPr>
          <w:hyperlink w:history="1" w:anchor="_Toc113467793">
            <w:r w:rsidRPr="00A378F6">
              <w:rPr>
                <w:rStyle w:val="Hyperlink"/>
                <w:b/>
                <w:noProof/>
              </w:rPr>
              <w:t>1 số phím tắt hữu dụng (GiangNTHE153046) [08/03/2022]</w:t>
            </w:r>
            <w:r>
              <w:rPr>
                <w:noProof/>
                <w:webHidden/>
              </w:rPr>
              <w:tab/>
            </w:r>
            <w:r>
              <w:rPr>
                <w:noProof/>
                <w:webHidden/>
              </w:rPr>
              <w:fldChar w:fldCharType="begin"/>
            </w:r>
            <w:r>
              <w:rPr>
                <w:noProof/>
                <w:webHidden/>
              </w:rPr>
              <w:instrText xml:space="preserve"> PAGEREF _Toc113467793 \h </w:instrText>
            </w:r>
            <w:r>
              <w:rPr>
                <w:noProof/>
                <w:webHidden/>
              </w:rPr>
            </w:r>
            <w:r>
              <w:rPr>
                <w:noProof/>
                <w:webHidden/>
              </w:rPr>
              <w:fldChar w:fldCharType="separate"/>
            </w:r>
            <w:r>
              <w:rPr>
                <w:noProof/>
                <w:webHidden/>
              </w:rPr>
              <w:t>66</w:t>
            </w:r>
            <w:r>
              <w:rPr>
                <w:noProof/>
                <w:webHidden/>
              </w:rPr>
              <w:fldChar w:fldCharType="end"/>
            </w:r>
          </w:hyperlink>
        </w:p>
        <w:p w:rsidR="00AF585E" w:rsidRDefault="00AF585E" w14:paraId="164D03A1" w14:textId="7B5A4555">
          <w:pPr>
            <w:pStyle w:val="TOC1"/>
            <w:tabs>
              <w:tab w:val="right" w:pos="9019"/>
            </w:tabs>
            <w:rPr>
              <w:noProof/>
            </w:rPr>
          </w:pPr>
          <w:hyperlink w:history="1" w:anchor="_Toc113467794">
            <w:r w:rsidRPr="00A378F6">
              <w:rPr>
                <w:rStyle w:val="Hyperlink"/>
                <w:noProof/>
              </w:rPr>
              <w:t>Stop Moving Camera khi đến điểm nằm ngoài map sử dụng cinemachine 2D(ThongPQHE150340) 10/3/2022</w:t>
            </w:r>
            <w:r>
              <w:rPr>
                <w:noProof/>
                <w:webHidden/>
              </w:rPr>
              <w:tab/>
            </w:r>
            <w:r>
              <w:rPr>
                <w:noProof/>
                <w:webHidden/>
              </w:rPr>
              <w:fldChar w:fldCharType="begin"/>
            </w:r>
            <w:r>
              <w:rPr>
                <w:noProof/>
                <w:webHidden/>
              </w:rPr>
              <w:instrText xml:space="preserve"> PAGEREF _Toc113467794 \h </w:instrText>
            </w:r>
            <w:r>
              <w:rPr>
                <w:noProof/>
                <w:webHidden/>
              </w:rPr>
            </w:r>
            <w:r>
              <w:rPr>
                <w:noProof/>
                <w:webHidden/>
              </w:rPr>
              <w:fldChar w:fldCharType="separate"/>
            </w:r>
            <w:r>
              <w:rPr>
                <w:noProof/>
                <w:webHidden/>
              </w:rPr>
              <w:t>69</w:t>
            </w:r>
            <w:r>
              <w:rPr>
                <w:noProof/>
                <w:webHidden/>
              </w:rPr>
              <w:fldChar w:fldCharType="end"/>
            </w:r>
          </w:hyperlink>
        </w:p>
        <w:p w:rsidR="00AF585E" w:rsidRDefault="00AF585E" w14:paraId="2390E4AC" w14:textId="754D0744">
          <w:pPr>
            <w:pStyle w:val="TOC2"/>
            <w:tabs>
              <w:tab w:val="right" w:pos="9019"/>
            </w:tabs>
            <w:rPr>
              <w:noProof/>
            </w:rPr>
          </w:pPr>
          <w:hyperlink w:history="1" w:anchor="_Toc113467795">
            <w:r w:rsidRPr="00A378F6">
              <w:rPr>
                <w:rStyle w:val="Hyperlink"/>
                <w:b/>
                <w:noProof/>
              </w:rPr>
              <w:t>Animation transition(HuyenBNHE150346)[09/03/2022]</w:t>
            </w:r>
            <w:r>
              <w:rPr>
                <w:noProof/>
                <w:webHidden/>
              </w:rPr>
              <w:tab/>
            </w:r>
            <w:r>
              <w:rPr>
                <w:noProof/>
                <w:webHidden/>
              </w:rPr>
              <w:fldChar w:fldCharType="begin"/>
            </w:r>
            <w:r>
              <w:rPr>
                <w:noProof/>
                <w:webHidden/>
              </w:rPr>
              <w:instrText xml:space="preserve"> PAGEREF _Toc113467795 \h </w:instrText>
            </w:r>
            <w:r>
              <w:rPr>
                <w:noProof/>
                <w:webHidden/>
              </w:rPr>
            </w:r>
            <w:r>
              <w:rPr>
                <w:noProof/>
                <w:webHidden/>
              </w:rPr>
              <w:fldChar w:fldCharType="separate"/>
            </w:r>
            <w:r>
              <w:rPr>
                <w:noProof/>
                <w:webHidden/>
              </w:rPr>
              <w:t>71</w:t>
            </w:r>
            <w:r>
              <w:rPr>
                <w:noProof/>
                <w:webHidden/>
              </w:rPr>
              <w:fldChar w:fldCharType="end"/>
            </w:r>
          </w:hyperlink>
        </w:p>
        <w:p w:rsidR="00AF585E" w:rsidRDefault="00AF585E" w14:paraId="08A16245" w14:textId="78B23DE9">
          <w:pPr>
            <w:pStyle w:val="TOC2"/>
            <w:tabs>
              <w:tab w:val="right" w:pos="9019"/>
            </w:tabs>
            <w:rPr>
              <w:noProof/>
            </w:rPr>
          </w:pPr>
          <w:hyperlink w:history="1" w:anchor="_Toc113467796">
            <w:r w:rsidRPr="00A378F6">
              <w:rPr>
                <w:rStyle w:val="Hyperlink"/>
                <w:b/>
                <w:noProof/>
              </w:rPr>
              <w:t>Jumping with ground check (HuyenBNHE150346)[10/03/2022]</w:t>
            </w:r>
            <w:r>
              <w:rPr>
                <w:noProof/>
                <w:webHidden/>
              </w:rPr>
              <w:tab/>
            </w:r>
            <w:r>
              <w:rPr>
                <w:noProof/>
                <w:webHidden/>
              </w:rPr>
              <w:fldChar w:fldCharType="begin"/>
            </w:r>
            <w:r>
              <w:rPr>
                <w:noProof/>
                <w:webHidden/>
              </w:rPr>
              <w:instrText xml:space="preserve"> PAGEREF _Toc113467796 \h </w:instrText>
            </w:r>
            <w:r>
              <w:rPr>
                <w:noProof/>
                <w:webHidden/>
              </w:rPr>
            </w:r>
            <w:r>
              <w:rPr>
                <w:noProof/>
                <w:webHidden/>
              </w:rPr>
              <w:fldChar w:fldCharType="separate"/>
            </w:r>
            <w:r>
              <w:rPr>
                <w:noProof/>
                <w:webHidden/>
              </w:rPr>
              <w:t>75</w:t>
            </w:r>
            <w:r>
              <w:rPr>
                <w:noProof/>
                <w:webHidden/>
              </w:rPr>
              <w:fldChar w:fldCharType="end"/>
            </w:r>
          </w:hyperlink>
        </w:p>
        <w:p w:rsidR="00AF585E" w:rsidRDefault="00AF585E" w14:paraId="3243A4FE" w14:textId="734E8783">
          <w:pPr>
            <w:pStyle w:val="TOC2"/>
            <w:tabs>
              <w:tab w:val="right" w:pos="9019"/>
            </w:tabs>
            <w:rPr>
              <w:noProof/>
            </w:rPr>
          </w:pPr>
          <w:hyperlink w:history="1" w:anchor="_Toc113467797">
            <w:r w:rsidRPr="00A378F6">
              <w:rPr>
                <w:rStyle w:val="Hyperlink"/>
                <w:b/>
                <w:noProof/>
              </w:rPr>
              <w:t>Tạo animation bằng sprite sheet  (HuyenBNHE150346)[10/03/2022]</w:t>
            </w:r>
            <w:r>
              <w:rPr>
                <w:noProof/>
                <w:webHidden/>
              </w:rPr>
              <w:tab/>
            </w:r>
            <w:r>
              <w:rPr>
                <w:noProof/>
                <w:webHidden/>
              </w:rPr>
              <w:fldChar w:fldCharType="begin"/>
            </w:r>
            <w:r>
              <w:rPr>
                <w:noProof/>
                <w:webHidden/>
              </w:rPr>
              <w:instrText xml:space="preserve"> PAGEREF _Toc113467797 \h </w:instrText>
            </w:r>
            <w:r>
              <w:rPr>
                <w:noProof/>
                <w:webHidden/>
              </w:rPr>
            </w:r>
            <w:r>
              <w:rPr>
                <w:noProof/>
                <w:webHidden/>
              </w:rPr>
              <w:fldChar w:fldCharType="separate"/>
            </w:r>
            <w:r>
              <w:rPr>
                <w:noProof/>
                <w:webHidden/>
              </w:rPr>
              <w:t>76</w:t>
            </w:r>
            <w:r>
              <w:rPr>
                <w:noProof/>
                <w:webHidden/>
              </w:rPr>
              <w:fldChar w:fldCharType="end"/>
            </w:r>
          </w:hyperlink>
        </w:p>
        <w:p w:rsidR="00AF585E" w:rsidRDefault="00AF585E" w14:paraId="681D7964" w14:textId="3481EB78">
          <w:pPr>
            <w:pStyle w:val="TOC2"/>
            <w:tabs>
              <w:tab w:val="right" w:pos="9019"/>
            </w:tabs>
            <w:rPr>
              <w:noProof/>
            </w:rPr>
          </w:pPr>
          <w:hyperlink w:history="1" w:anchor="_Toc113467798">
            <w:r w:rsidRPr="00A378F6">
              <w:rPr>
                <w:rStyle w:val="Hyperlink"/>
                <w:b/>
                <w:noProof/>
              </w:rPr>
              <w:t>Copy Paste Component value (GiangNTHE153046) [23/03/2022]</w:t>
            </w:r>
            <w:r>
              <w:rPr>
                <w:noProof/>
                <w:webHidden/>
              </w:rPr>
              <w:tab/>
            </w:r>
            <w:r>
              <w:rPr>
                <w:noProof/>
                <w:webHidden/>
              </w:rPr>
              <w:fldChar w:fldCharType="begin"/>
            </w:r>
            <w:r>
              <w:rPr>
                <w:noProof/>
                <w:webHidden/>
              </w:rPr>
              <w:instrText xml:space="preserve"> PAGEREF _Toc113467798 \h </w:instrText>
            </w:r>
            <w:r>
              <w:rPr>
                <w:noProof/>
                <w:webHidden/>
              </w:rPr>
            </w:r>
            <w:r>
              <w:rPr>
                <w:noProof/>
                <w:webHidden/>
              </w:rPr>
              <w:fldChar w:fldCharType="separate"/>
            </w:r>
            <w:r>
              <w:rPr>
                <w:noProof/>
                <w:webHidden/>
              </w:rPr>
              <w:t>78</w:t>
            </w:r>
            <w:r>
              <w:rPr>
                <w:noProof/>
                <w:webHidden/>
              </w:rPr>
              <w:fldChar w:fldCharType="end"/>
            </w:r>
          </w:hyperlink>
        </w:p>
        <w:p w:rsidR="00AF585E" w:rsidRDefault="00AF585E" w14:paraId="4DC6D85B" w14:textId="190F2714">
          <w:pPr>
            <w:pStyle w:val="TOC2"/>
            <w:tabs>
              <w:tab w:val="right" w:pos="9019"/>
            </w:tabs>
            <w:rPr>
              <w:noProof/>
            </w:rPr>
          </w:pPr>
          <w:hyperlink w:history="1" w:anchor="_Toc113467799">
            <w:r w:rsidRPr="00A378F6">
              <w:rPr>
                <w:rStyle w:val="Hyperlink"/>
                <w:b/>
                <w:noProof/>
              </w:rPr>
              <w:t>Hide in Inspector (GiangNTHE153046) [24/03/2022]</w:t>
            </w:r>
            <w:r>
              <w:rPr>
                <w:noProof/>
                <w:webHidden/>
              </w:rPr>
              <w:tab/>
            </w:r>
            <w:r>
              <w:rPr>
                <w:noProof/>
                <w:webHidden/>
              </w:rPr>
              <w:fldChar w:fldCharType="begin"/>
            </w:r>
            <w:r>
              <w:rPr>
                <w:noProof/>
                <w:webHidden/>
              </w:rPr>
              <w:instrText xml:space="preserve"> PAGEREF _Toc113467799 \h </w:instrText>
            </w:r>
            <w:r>
              <w:rPr>
                <w:noProof/>
                <w:webHidden/>
              </w:rPr>
            </w:r>
            <w:r>
              <w:rPr>
                <w:noProof/>
                <w:webHidden/>
              </w:rPr>
              <w:fldChar w:fldCharType="separate"/>
            </w:r>
            <w:r>
              <w:rPr>
                <w:noProof/>
                <w:webHidden/>
              </w:rPr>
              <w:t>79</w:t>
            </w:r>
            <w:r>
              <w:rPr>
                <w:noProof/>
                <w:webHidden/>
              </w:rPr>
              <w:fldChar w:fldCharType="end"/>
            </w:r>
          </w:hyperlink>
        </w:p>
        <w:p w:rsidR="005025F6" w:rsidP="3EBC5CD0" w:rsidRDefault="00AF585E" w14:paraId="3CDC4352" w14:textId="07F240EE">
          <w:pPr>
            <w:tabs>
              <w:tab w:val="right" w:pos="9025"/>
            </w:tabs>
            <w:spacing w:before="60" w:after="80" w:line="240" w:lineRule="auto"/>
            <w:ind w:left="220"/>
          </w:pPr>
          <w:r>
            <w:fldChar w:fldCharType="end"/>
          </w:r>
          <w:proofErr w:type="spellStart"/>
          <w:r w:rsidRPr="52194927" w:rsidR="52194927">
            <w:rPr>
              <w:b w:val="1"/>
              <w:bCs w:val="1"/>
            </w:rPr>
            <w:t>Không</w:t>
          </w:r>
          <w:proofErr w:type="spellEnd"/>
          <w:r w:rsidRPr="52194927" w:rsidR="52194927">
            <w:rPr>
              <w:b w:val="1"/>
              <w:bCs w:val="1"/>
            </w:rPr>
            <w:t xml:space="preserve"> </w:t>
          </w:r>
          <w:proofErr w:type="spellStart"/>
          <w:r w:rsidRPr="52194927" w:rsidR="52194927">
            <w:rPr>
              <w:b w:val="1"/>
              <w:bCs w:val="1"/>
            </w:rPr>
            <w:t>dùng</w:t>
          </w:r>
          <w:proofErr w:type="spellEnd"/>
          <w:r w:rsidRPr="52194927" w:rsidR="52194927">
            <w:rPr>
              <w:b w:val="1"/>
              <w:bCs w:val="1"/>
            </w:rPr>
            <w:t xml:space="preserve"> Timer, </w:t>
          </w:r>
          <w:proofErr w:type="spellStart"/>
          <w:r w:rsidRPr="52194927" w:rsidR="52194927">
            <w:rPr>
              <w:b w:val="1"/>
              <w:bCs w:val="1"/>
            </w:rPr>
            <w:t>SpawnObjectCroutine</w:t>
          </w:r>
          <w:proofErr w:type="spellEnd"/>
          <w:r w:rsidRPr="52194927" w:rsidR="52194927">
            <w:rPr>
              <w:b w:val="1"/>
              <w:bCs w:val="1"/>
            </w:rPr>
            <w:t xml:space="preserve"> ̣(Dotthe140695) [3-11-2022]</w:t>
          </w:r>
          <w:r w:rsidR="52194927">
            <w:rPr/>
            <w:t xml:space="preserve">                 90</w:t>
          </w:r>
        </w:p>
      </w:sdtContent>
    </w:sdt>
    <w:p w:rsidR="005025F6" w:rsidRDefault="005025F6" w14:paraId="690F753B" w14:textId="77777777"/>
    <w:p w:rsidR="005025F6" w:rsidRDefault="005025F6" w14:paraId="11114D7A" w14:textId="77777777"/>
    <w:p w:rsidR="005025F6" w:rsidRDefault="00AF585E" w14:paraId="5FD5EA28" w14:textId="77777777">
      <w:pPr>
        <w:pStyle w:val="Heading2"/>
        <w:keepNext w:val="0"/>
        <w:keepLines w:val="0"/>
        <w:spacing w:after="80"/>
        <w:rPr>
          <w:b/>
          <w:sz w:val="34"/>
          <w:szCs w:val="34"/>
        </w:rPr>
      </w:pPr>
      <w:bookmarkStart w:name="_Toc113467750" w:id="1"/>
      <w:r>
        <w:rPr>
          <w:b/>
          <w:sz w:val="34"/>
          <w:szCs w:val="34"/>
        </w:rPr>
        <w:t>Lưu Kích thư</w:t>
      </w:r>
      <w:r>
        <w:rPr>
          <w:b/>
          <w:sz w:val="34"/>
          <w:szCs w:val="34"/>
        </w:rPr>
        <w:t>ớ</w:t>
      </w:r>
      <w:r>
        <w:rPr>
          <w:b/>
          <w:sz w:val="34"/>
          <w:szCs w:val="34"/>
        </w:rPr>
        <w:t>c màn hình</w:t>
      </w:r>
      <w:bookmarkEnd w:id="1"/>
    </w:p>
    <w:p w:rsidR="005025F6" w:rsidRDefault="00AF585E" w14:paraId="2C84DA26" w14:textId="77777777">
      <w:pPr>
        <w:spacing w:before="240"/>
        <w:ind w:firstLine="720"/>
        <w:rPr>
          <w:sz w:val="19"/>
          <w:szCs w:val="19"/>
        </w:rPr>
      </w:pPr>
      <w:r>
        <w:rPr>
          <w:sz w:val="19"/>
          <w:szCs w:val="19"/>
        </w:rPr>
        <w:t>screenWidth = Screen.width;</w:t>
      </w:r>
    </w:p>
    <w:p w:rsidR="005025F6" w:rsidRDefault="00AF585E" w14:paraId="7FB1A091" w14:textId="77777777">
      <w:pPr>
        <w:spacing w:before="240"/>
        <w:rPr>
          <w:sz w:val="19"/>
          <w:szCs w:val="19"/>
        </w:rPr>
      </w:pPr>
      <w:r>
        <w:rPr>
          <w:sz w:val="19"/>
          <w:szCs w:val="19"/>
        </w:rPr>
        <w:lastRenderedPageBreak/>
        <w:t xml:space="preserve">    </w:t>
      </w:r>
      <w:r>
        <w:rPr>
          <w:sz w:val="19"/>
          <w:szCs w:val="19"/>
        </w:rPr>
        <w:tab/>
      </w:r>
      <w:r>
        <w:rPr>
          <w:sz w:val="19"/>
          <w:szCs w:val="19"/>
        </w:rPr>
        <w:t>screenHeight = Screen.height;</w:t>
      </w:r>
    </w:p>
    <w:p w:rsidR="005025F6" w:rsidRDefault="00AF585E" w14:paraId="5C69E6CA" w14:textId="77777777">
      <w:pPr>
        <w:spacing w:before="240"/>
        <w:rPr>
          <w:color w:val="008000"/>
          <w:sz w:val="19"/>
          <w:szCs w:val="19"/>
        </w:rPr>
      </w:pPr>
      <w:r>
        <w:rPr>
          <w:sz w:val="19"/>
          <w:szCs w:val="19"/>
        </w:rPr>
        <w:t xml:space="preserve">     </w:t>
      </w:r>
      <w:r>
        <w:rPr>
          <w:sz w:val="19"/>
          <w:szCs w:val="19"/>
        </w:rPr>
        <w:tab/>
      </w:r>
      <w:r>
        <w:rPr>
          <w:color w:val="008000"/>
          <w:sz w:val="19"/>
          <w:szCs w:val="19"/>
        </w:rPr>
        <w:t>// save screen edges in world coordinates</w:t>
      </w:r>
    </w:p>
    <w:p w:rsidR="005025F6" w:rsidRDefault="00AF585E" w14:paraId="65C7C6FF" w14:textId="77777777">
      <w:pPr>
        <w:spacing w:before="240"/>
        <w:rPr>
          <w:sz w:val="19"/>
          <w:szCs w:val="19"/>
        </w:rPr>
      </w:pPr>
      <w:r>
        <w:rPr>
          <w:sz w:val="19"/>
          <w:szCs w:val="19"/>
        </w:rPr>
        <w:t xml:space="preserve">    </w:t>
      </w:r>
      <w:r>
        <w:rPr>
          <w:sz w:val="19"/>
          <w:szCs w:val="19"/>
        </w:rPr>
        <w:tab/>
      </w:r>
      <w:r>
        <w:rPr>
          <w:color w:val="0000FF"/>
          <w:sz w:val="19"/>
          <w:szCs w:val="19"/>
        </w:rPr>
        <w:t>float</w:t>
      </w:r>
      <w:r>
        <w:rPr>
          <w:sz w:val="19"/>
          <w:szCs w:val="19"/>
        </w:rPr>
        <w:t xml:space="preserve"> screenZ = -Camera.main.transform.position.z;</w:t>
      </w:r>
    </w:p>
    <w:p w:rsidR="005025F6" w:rsidRDefault="00AF585E" w14:paraId="3C2A08E4" w14:textId="77777777">
      <w:pPr>
        <w:spacing w:before="240"/>
        <w:rPr>
          <w:sz w:val="19"/>
          <w:szCs w:val="19"/>
        </w:rPr>
      </w:pPr>
      <w:r>
        <w:rPr>
          <w:sz w:val="19"/>
          <w:szCs w:val="19"/>
        </w:rPr>
        <w:t xml:space="preserve">    </w:t>
      </w:r>
      <w:r>
        <w:rPr>
          <w:sz w:val="19"/>
          <w:szCs w:val="19"/>
        </w:rPr>
        <w:tab/>
      </w:r>
      <w:r>
        <w:rPr>
          <w:sz w:val="19"/>
          <w:szCs w:val="19"/>
        </w:rPr>
        <w:t xml:space="preserve">Vector3 lowerLeftCornerScreen = </w:t>
      </w:r>
      <w:r>
        <w:rPr>
          <w:color w:val="0000FF"/>
          <w:sz w:val="19"/>
          <w:szCs w:val="19"/>
        </w:rPr>
        <w:t>new</w:t>
      </w:r>
      <w:r>
        <w:rPr>
          <w:sz w:val="19"/>
          <w:szCs w:val="19"/>
        </w:rPr>
        <w:t xml:space="preserve"> Vector3(0, 0, screenZ);</w:t>
      </w:r>
    </w:p>
    <w:p w:rsidR="005025F6" w:rsidRDefault="00AF585E" w14:paraId="33A3EE04" w14:textId="77777777">
      <w:pPr>
        <w:spacing w:before="240"/>
        <w:rPr>
          <w:sz w:val="19"/>
          <w:szCs w:val="19"/>
        </w:rPr>
      </w:pPr>
      <w:r>
        <w:rPr>
          <w:sz w:val="19"/>
          <w:szCs w:val="19"/>
        </w:rPr>
        <w:t xml:space="preserve">    </w:t>
      </w:r>
      <w:r>
        <w:rPr>
          <w:sz w:val="19"/>
          <w:szCs w:val="19"/>
        </w:rPr>
        <w:tab/>
      </w:r>
      <w:r>
        <w:rPr>
          <w:sz w:val="19"/>
          <w:szCs w:val="19"/>
        </w:rPr>
        <w:t xml:space="preserve">Vector3 upperRightCornerScreen = </w:t>
      </w:r>
      <w:r>
        <w:rPr>
          <w:color w:val="0000FF"/>
          <w:sz w:val="19"/>
          <w:szCs w:val="19"/>
        </w:rPr>
        <w:t>new</w:t>
      </w:r>
      <w:r>
        <w:rPr>
          <w:sz w:val="19"/>
          <w:szCs w:val="19"/>
        </w:rPr>
        <w:t xml:space="preserve"> Vector3(</w:t>
      </w:r>
    </w:p>
    <w:p w:rsidR="005025F6" w:rsidRDefault="00AF585E" w14:paraId="32EEEB77" w14:textId="77777777">
      <w:pPr>
        <w:spacing w:before="240"/>
        <w:rPr>
          <w:sz w:val="19"/>
          <w:szCs w:val="19"/>
        </w:rPr>
      </w:pPr>
      <w:r>
        <w:rPr>
          <w:sz w:val="19"/>
          <w:szCs w:val="19"/>
        </w:rPr>
        <w:t xml:space="preserve">        </w:t>
      </w:r>
      <w:r>
        <w:rPr>
          <w:sz w:val="19"/>
          <w:szCs w:val="19"/>
        </w:rPr>
        <w:tab/>
      </w:r>
      <w:r>
        <w:rPr>
          <w:sz w:val="19"/>
          <w:szCs w:val="19"/>
        </w:rPr>
        <w:t>screenWidth, screenHeight, screenZ);</w:t>
      </w:r>
    </w:p>
    <w:p w:rsidR="005025F6" w:rsidRDefault="00AF585E" w14:paraId="12CC102C" w14:textId="77777777">
      <w:pPr>
        <w:spacing w:before="240"/>
        <w:rPr>
          <w:sz w:val="19"/>
          <w:szCs w:val="19"/>
        </w:rPr>
      </w:pPr>
      <w:r>
        <w:rPr>
          <w:sz w:val="19"/>
          <w:szCs w:val="19"/>
        </w:rPr>
        <w:t xml:space="preserve">    </w:t>
      </w:r>
      <w:r>
        <w:rPr>
          <w:sz w:val="19"/>
          <w:szCs w:val="19"/>
        </w:rPr>
        <w:tab/>
      </w:r>
      <w:r>
        <w:rPr>
          <w:sz w:val="19"/>
          <w:szCs w:val="19"/>
        </w:rPr>
        <w:t>Vector3 lowerLeftCornerWorld =</w:t>
      </w:r>
    </w:p>
    <w:p w:rsidR="005025F6" w:rsidRDefault="00AF585E" w14:paraId="39951697" w14:textId="77777777">
      <w:pPr>
        <w:spacing w:before="240"/>
        <w:rPr>
          <w:sz w:val="19"/>
          <w:szCs w:val="19"/>
        </w:rPr>
      </w:pPr>
      <w:r>
        <w:rPr>
          <w:sz w:val="19"/>
          <w:szCs w:val="19"/>
        </w:rPr>
        <w:t xml:space="preserve">            Camera.main.ScreenToWorldPoint(lowerLeftCornerScreen);</w:t>
      </w:r>
    </w:p>
    <w:p w:rsidR="005025F6" w:rsidRDefault="00AF585E" w14:paraId="279077F2" w14:textId="77777777">
      <w:pPr>
        <w:spacing w:before="240"/>
        <w:rPr>
          <w:sz w:val="19"/>
          <w:szCs w:val="19"/>
        </w:rPr>
      </w:pPr>
      <w:r>
        <w:rPr>
          <w:sz w:val="19"/>
          <w:szCs w:val="19"/>
        </w:rPr>
        <w:t xml:space="preserve">    </w:t>
      </w:r>
      <w:r>
        <w:rPr>
          <w:sz w:val="19"/>
          <w:szCs w:val="19"/>
        </w:rPr>
        <w:tab/>
      </w:r>
      <w:r>
        <w:rPr>
          <w:sz w:val="19"/>
          <w:szCs w:val="19"/>
        </w:rPr>
        <w:t>Vector3 upperRightCornerWo</w:t>
      </w:r>
      <w:r>
        <w:rPr>
          <w:sz w:val="19"/>
          <w:szCs w:val="19"/>
        </w:rPr>
        <w:t>rld =</w:t>
      </w:r>
    </w:p>
    <w:p w:rsidR="005025F6" w:rsidRDefault="00AF585E" w14:paraId="6C5657A0" w14:textId="77777777">
      <w:pPr>
        <w:spacing w:before="240"/>
        <w:rPr>
          <w:sz w:val="19"/>
          <w:szCs w:val="19"/>
        </w:rPr>
      </w:pPr>
      <w:r>
        <w:rPr>
          <w:sz w:val="19"/>
          <w:szCs w:val="19"/>
        </w:rPr>
        <w:t xml:space="preserve">            Camera.main.ScreenToWorldPoint(upperRightCornerScreen);</w:t>
      </w:r>
    </w:p>
    <w:p w:rsidR="005025F6" w:rsidRDefault="00AF585E" w14:paraId="476C97BA" w14:textId="77777777">
      <w:pPr>
        <w:spacing w:before="240"/>
        <w:rPr>
          <w:sz w:val="19"/>
          <w:szCs w:val="19"/>
        </w:rPr>
      </w:pPr>
      <w:r>
        <w:rPr>
          <w:sz w:val="19"/>
          <w:szCs w:val="19"/>
        </w:rPr>
        <w:t xml:space="preserve">    </w:t>
      </w:r>
      <w:r>
        <w:rPr>
          <w:sz w:val="19"/>
          <w:szCs w:val="19"/>
        </w:rPr>
        <w:tab/>
      </w:r>
      <w:r>
        <w:rPr>
          <w:sz w:val="19"/>
          <w:szCs w:val="19"/>
        </w:rPr>
        <w:t>screenLeft = lowerLeftCornerWorld.x;</w:t>
      </w:r>
    </w:p>
    <w:p w:rsidR="005025F6" w:rsidRDefault="00AF585E" w14:paraId="2C058520" w14:textId="77777777">
      <w:pPr>
        <w:spacing w:before="240"/>
        <w:rPr>
          <w:sz w:val="19"/>
          <w:szCs w:val="19"/>
        </w:rPr>
      </w:pPr>
      <w:r>
        <w:rPr>
          <w:sz w:val="19"/>
          <w:szCs w:val="19"/>
        </w:rPr>
        <w:t xml:space="preserve">    </w:t>
      </w:r>
      <w:r>
        <w:rPr>
          <w:sz w:val="19"/>
          <w:szCs w:val="19"/>
        </w:rPr>
        <w:tab/>
      </w:r>
      <w:r>
        <w:rPr>
          <w:sz w:val="19"/>
          <w:szCs w:val="19"/>
        </w:rPr>
        <w:t>screenRight = upperRightCornerWorld.x;</w:t>
      </w:r>
    </w:p>
    <w:p w:rsidR="005025F6" w:rsidRDefault="00AF585E" w14:paraId="6AD0EC32" w14:textId="77777777">
      <w:pPr>
        <w:spacing w:before="240"/>
        <w:rPr>
          <w:sz w:val="19"/>
          <w:szCs w:val="19"/>
        </w:rPr>
      </w:pPr>
      <w:r>
        <w:rPr>
          <w:sz w:val="19"/>
          <w:szCs w:val="19"/>
        </w:rPr>
        <w:t xml:space="preserve">    </w:t>
      </w:r>
      <w:r>
        <w:rPr>
          <w:sz w:val="19"/>
          <w:szCs w:val="19"/>
        </w:rPr>
        <w:tab/>
      </w:r>
      <w:r>
        <w:rPr>
          <w:sz w:val="19"/>
          <w:szCs w:val="19"/>
        </w:rPr>
        <w:t>screenTop = upperRightCornerWorld.y;</w:t>
      </w:r>
    </w:p>
    <w:p w:rsidR="005025F6" w:rsidRDefault="00AF585E" w14:paraId="6C02369E" w14:textId="77777777">
      <w:pPr>
        <w:spacing w:before="240" w:after="240"/>
        <w:rPr>
          <w:sz w:val="19"/>
          <w:szCs w:val="19"/>
        </w:rPr>
      </w:pPr>
      <w:r>
        <w:rPr>
          <w:sz w:val="19"/>
          <w:szCs w:val="19"/>
        </w:rPr>
        <w:t xml:space="preserve">    </w:t>
      </w:r>
      <w:r>
        <w:rPr>
          <w:sz w:val="19"/>
          <w:szCs w:val="19"/>
        </w:rPr>
        <w:tab/>
      </w:r>
      <w:r>
        <w:rPr>
          <w:sz w:val="19"/>
          <w:szCs w:val="19"/>
        </w:rPr>
        <w:t xml:space="preserve">screenBottom = </w:t>
      </w:r>
      <w:r>
        <w:rPr>
          <w:sz w:val="19"/>
          <w:szCs w:val="19"/>
        </w:rPr>
        <w:t>lowerLeftCornerWorld.y;</w:t>
      </w:r>
    </w:p>
    <w:p w:rsidR="005025F6" w:rsidRDefault="00AF585E" w14:paraId="2BF6405D" w14:textId="77777777">
      <w:pPr>
        <w:spacing w:before="240" w:after="240"/>
        <w:rPr>
          <w:sz w:val="19"/>
          <w:szCs w:val="19"/>
        </w:rPr>
      </w:pPr>
      <w:r>
        <w:rPr>
          <w:sz w:val="19"/>
          <w:szCs w:val="19"/>
        </w:rPr>
        <w:t>Gi</w:t>
      </w:r>
      <w:r>
        <w:rPr>
          <w:sz w:val="19"/>
          <w:szCs w:val="19"/>
        </w:rPr>
        <w:t>ả</w:t>
      </w:r>
      <w:r>
        <w:rPr>
          <w:sz w:val="19"/>
          <w:szCs w:val="19"/>
        </w:rPr>
        <w:t>i thích: ph</w:t>
      </w:r>
      <w:r>
        <w:rPr>
          <w:sz w:val="19"/>
          <w:szCs w:val="19"/>
        </w:rPr>
        <w:t>ầ</w:t>
      </w:r>
      <w:r>
        <w:rPr>
          <w:sz w:val="19"/>
          <w:szCs w:val="19"/>
        </w:rPr>
        <w:t>n màn hình mà ngư</w:t>
      </w:r>
      <w:r>
        <w:rPr>
          <w:sz w:val="19"/>
          <w:szCs w:val="19"/>
        </w:rPr>
        <w:t>ờ</w:t>
      </w:r>
      <w:r>
        <w:rPr>
          <w:sz w:val="19"/>
          <w:szCs w:val="19"/>
        </w:rPr>
        <w:t>i chơi nhìn th</w:t>
      </w:r>
      <w:r>
        <w:rPr>
          <w:sz w:val="19"/>
          <w:szCs w:val="19"/>
        </w:rPr>
        <w:t>ấ</w:t>
      </w:r>
      <w:r>
        <w:rPr>
          <w:sz w:val="19"/>
          <w:szCs w:val="19"/>
        </w:rPr>
        <w:t>y là do gameObject camera trong scene đã view lên. Nó là cái màn hình 2D, tuy nhiên h</w:t>
      </w:r>
      <w:r>
        <w:rPr>
          <w:sz w:val="19"/>
          <w:szCs w:val="19"/>
        </w:rPr>
        <w:t>ệ</w:t>
      </w:r>
      <w:r>
        <w:rPr>
          <w:sz w:val="19"/>
          <w:szCs w:val="19"/>
        </w:rPr>
        <w:t xml:space="preserve"> không gian mà game s</w:t>
      </w:r>
      <w:r>
        <w:rPr>
          <w:sz w:val="19"/>
          <w:szCs w:val="19"/>
        </w:rPr>
        <w:t>ử</w:t>
      </w:r>
      <w:r>
        <w:rPr>
          <w:sz w:val="19"/>
          <w:szCs w:val="19"/>
        </w:rPr>
        <w:t xml:space="preserve"> d</w:t>
      </w:r>
      <w:r>
        <w:rPr>
          <w:sz w:val="19"/>
          <w:szCs w:val="19"/>
        </w:rPr>
        <w:t>ụ</w:t>
      </w:r>
      <w:r>
        <w:rPr>
          <w:sz w:val="19"/>
          <w:szCs w:val="19"/>
        </w:rPr>
        <w:t>ng đư</w:t>
      </w:r>
      <w:r>
        <w:rPr>
          <w:sz w:val="19"/>
          <w:szCs w:val="19"/>
        </w:rPr>
        <w:t>ợ</w:t>
      </w:r>
      <w:r>
        <w:rPr>
          <w:sz w:val="19"/>
          <w:szCs w:val="19"/>
        </w:rPr>
        <w:t>c g</w:t>
      </w:r>
      <w:r>
        <w:rPr>
          <w:sz w:val="19"/>
          <w:szCs w:val="19"/>
        </w:rPr>
        <w:t>ọ</w:t>
      </w:r>
      <w:r>
        <w:rPr>
          <w:sz w:val="19"/>
          <w:szCs w:val="19"/>
        </w:rPr>
        <w:t>i là world game (vì unity đư</w:t>
      </w:r>
      <w:r>
        <w:rPr>
          <w:sz w:val="19"/>
          <w:szCs w:val="19"/>
        </w:rPr>
        <w:t>ợ</w:t>
      </w:r>
      <w:r>
        <w:rPr>
          <w:sz w:val="19"/>
          <w:szCs w:val="19"/>
        </w:rPr>
        <w:t>c thi</w:t>
      </w:r>
      <w:r>
        <w:rPr>
          <w:sz w:val="19"/>
          <w:szCs w:val="19"/>
        </w:rPr>
        <w:t>ế</w:t>
      </w:r>
      <w:r>
        <w:rPr>
          <w:sz w:val="19"/>
          <w:szCs w:val="19"/>
        </w:rPr>
        <w:t>t k</w:t>
      </w:r>
      <w:r>
        <w:rPr>
          <w:sz w:val="19"/>
          <w:szCs w:val="19"/>
        </w:rPr>
        <w:t>ế</w:t>
      </w:r>
      <w:r>
        <w:rPr>
          <w:sz w:val="19"/>
          <w:szCs w:val="19"/>
        </w:rPr>
        <w:t xml:space="preserve"> cho game 2D, và không g</w:t>
      </w:r>
      <w:r>
        <w:rPr>
          <w:sz w:val="19"/>
          <w:szCs w:val="19"/>
        </w:rPr>
        <w:t>ian c</w:t>
      </w:r>
      <w:r>
        <w:rPr>
          <w:sz w:val="19"/>
          <w:szCs w:val="19"/>
        </w:rPr>
        <w:t>ủ</w:t>
      </w:r>
      <w:r>
        <w:rPr>
          <w:sz w:val="19"/>
          <w:szCs w:val="19"/>
        </w:rPr>
        <w:t>a nó khác v</w:t>
      </w:r>
      <w:r>
        <w:rPr>
          <w:sz w:val="19"/>
          <w:szCs w:val="19"/>
        </w:rPr>
        <w:t>ớ</w:t>
      </w:r>
      <w:r>
        <w:rPr>
          <w:sz w:val="19"/>
          <w:szCs w:val="19"/>
        </w:rPr>
        <w:t>i màn hình.</w:t>
      </w:r>
    </w:p>
    <w:p w:rsidR="005025F6" w:rsidRDefault="005025F6" w14:paraId="210FF818" w14:textId="77777777">
      <w:pPr>
        <w:spacing w:before="240" w:after="240"/>
        <w:rPr>
          <w:sz w:val="19"/>
          <w:szCs w:val="19"/>
        </w:rPr>
      </w:pPr>
    </w:p>
    <w:p w:rsidR="005025F6" w:rsidP="31430857" w:rsidRDefault="00AF585E" w14:paraId="7CAD6F0E" w14:textId="49A65ED7">
      <w:pPr>
        <w:spacing w:before="240" w:after="240"/>
        <w:rPr>
          <w:b w:val="1"/>
          <w:bCs w:val="1"/>
          <w:sz w:val="19"/>
          <w:szCs w:val="19"/>
        </w:rPr>
      </w:pPr>
      <w:r w:rsidRPr="31430857" w:rsidR="31430857">
        <w:rPr>
          <w:b w:val="1"/>
          <w:bCs w:val="1"/>
          <w:sz w:val="19"/>
          <w:szCs w:val="19"/>
        </w:rPr>
        <w:t xml:space="preserve">Kích </w:t>
      </w:r>
      <w:proofErr w:type="spellStart"/>
      <w:r w:rsidRPr="31430857" w:rsidR="31430857">
        <w:rPr>
          <w:b w:val="1"/>
          <w:bCs w:val="1"/>
          <w:sz w:val="19"/>
          <w:szCs w:val="19"/>
        </w:rPr>
        <w:t>thư</w:t>
      </w:r>
      <w:r w:rsidRPr="31430857" w:rsidR="31430857">
        <w:rPr>
          <w:b w:val="1"/>
          <w:bCs w:val="1"/>
          <w:sz w:val="19"/>
          <w:szCs w:val="19"/>
        </w:rPr>
        <w:t>ớ</w:t>
      </w:r>
      <w:r w:rsidRPr="31430857" w:rsidR="31430857">
        <w:rPr>
          <w:b w:val="1"/>
          <w:bCs w:val="1"/>
          <w:sz w:val="19"/>
          <w:szCs w:val="19"/>
        </w:rPr>
        <w:t>c</w:t>
      </w:r>
      <w:proofErr w:type="spellEnd"/>
      <w:r w:rsidRPr="31430857" w:rsidR="31430857">
        <w:rPr>
          <w:b w:val="1"/>
          <w:bCs w:val="1"/>
          <w:sz w:val="19"/>
          <w:szCs w:val="19"/>
        </w:rPr>
        <w:t xml:space="preserve"> </w:t>
      </w:r>
      <w:proofErr w:type="spellStart"/>
      <w:r w:rsidRPr="31430857" w:rsidR="31430857">
        <w:rPr>
          <w:b w:val="1"/>
          <w:bCs w:val="1"/>
          <w:sz w:val="19"/>
          <w:szCs w:val="19"/>
        </w:rPr>
        <w:t>c</w:t>
      </w:r>
      <w:r w:rsidRPr="31430857" w:rsidR="31430857">
        <w:rPr>
          <w:b w:val="1"/>
          <w:bCs w:val="1"/>
          <w:sz w:val="19"/>
          <w:szCs w:val="19"/>
        </w:rPr>
        <w:t>ủ</w:t>
      </w:r>
      <w:r w:rsidRPr="31430857" w:rsidR="31430857">
        <w:rPr>
          <w:b w:val="1"/>
          <w:bCs w:val="1"/>
          <w:sz w:val="19"/>
          <w:szCs w:val="19"/>
        </w:rPr>
        <w:t>a</w:t>
      </w:r>
      <w:proofErr w:type="spellEnd"/>
      <w:r w:rsidRPr="31430857" w:rsidR="31430857">
        <w:rPr>
          <w:b w:val="1"/>
          <w:bCs w:val="1"/>
          <w:sz w:val="19"/>
          <w:szCs w:val="19"/>
        </w:rPr>
        <w:t xml:space="preserve"> camera view (</w:t>
      </w:r>
      <w:r w:rsidRPr="31430857" w:rsidR="31430857">
        <w:rPr>
          <w:color w:val="0000EE"/>
          <w:u w:val="single"/>
        </w:rPr>
        <w:t>Hoang Nhat Minh ScreenHelper ScreenHelper (K15 HL)</w:t>
      </w:r>
      <w:r w:rsidRPr="31430857" w:rsidR="31430857">
        <w:rPr>
          <w:b w:val="1"/>
          <w:bCs w:val="1"/>
          <w:sz w:val="19"/>
          <w:szCs w:val="19"/>
        </w:rPr>
        <w:t>):</w:t>
      </w:r>
    </w:p>
    <w:p w:rsidR="005025F6" w:rsidRDefault="00AF585E" w14:paraId="248A7116" w14:textId="77777777">
      <w:pPr>
        <w:spacing w:before="240" w:after="240"/>
        <w:ind w:firstLine="720"/>
        <w:rPr>
          <w:sz w:val="19"/>
          <w:szCs w:val="19"/>
        </w:rPr>
      </w:pPr>
      <w:r>
        <w:rPr>
          <w:sz w:val="19"/>
          <w:szCs w:val="19"/>
        </w:rPr>
        <w:t>float verticalSize = Camera.main.orthographicSize * 2.0f;</w:t>
      </w:r>
    </w:p>
    <w:p w:rsidR="005025F6" w:rsidRDefault="00AF585E" w14:paraId="6E211C5A" w14:textId="77777777">
      <w:pPr>
        <w:spacing w:before="240" w:after="240"/>
        <w:rPr>
          <w:sz w:val="19"/>
          <w:szCs w:val="19"/>
        </w:rPr>
      </w:pPr>
      <w:r>
        <w:rPr>
          <w:sz w:val="19"/>
          <w:szCs w:val="19"/>
        </w:rPr>
        <w:t xml:space="preserve">              float horizontalSize = verticalSize * Screen.w</w:t>
      </w:r>
      <w:r>
        <w:rPr>
          <w:sz w:val="19"/>
          <w:szCs w:val="19"/>
        </w:rPr>
        <w:t>idth / Screen.height;</w:t>
      </w:r>
    </w:p>
    <w:p w:rsidR="3A06E1FA" w:rsidP="3A06E1FA" w:rsidRDefault="3A06E1FA" w14:paraId="40B2CB42" w14:textId="43A6AA69">
      <w:pPr>
        <w:spacing w:before="240" w:after="240"/>
        <w:rPr>
          <w:ins w:author="Người dùng Khách" w:date="2022-09-15T04:35:15.759Z" w:id="669932566"/>
          <w:sz w:val="19"/>
          <w:szCs w:val="19"/>
        </w:rPr>
      </w:pPr>
      <w:proofErr w:type="spellStart"/>
      <w:r w:rsidRPr="3A06E1FA" w:rsidR="3A06E1FA">
        <w:rPr>
          <w:sz w:val="19"/>
          <w:szCs w:val="19"/>
        </w:rPr>
        <w:t>Camera.main.orthographicSize</w:t>
      </w:r>
      <w:proofErr w:type="spellEnd"/>
      <w:r w:rsidRPr="3A06E1FA" w:rsidR="3A06E1FA">
        <w:rPr>
          <w:sz w:val="19"/>
          <w:szCs w:val="19"/>
        </w:rPr>
        <w:t xml:space="preserve"> </w:t>
      </w:r>
      <w:proofErr w:type="spellStart"/>
      <w:r w:rsidRPr="3A06E1FA" w:rsidR="3A06E1FA">
        <w:rPr>
          <w:sz w:val="19"/>
          <w:szCs w:val="19"/>
        </w:rPr>
        <w:t>có</w:t>
      </w:r>
      <w:proofErr w:type="spellEnd"/>
      <w:r w:rsidRPr="3A06E1FA" w:rsidR="3A06E1FA">
        <w:rPr>
          <w:sz w:val="19"/>
          <w:szCs w:val="19"/>
        </w:rPr>
        <w:t xml:space="preserve"> </w:t>
      </w:r>
      <w:proofErr w:type="spellStart"/>
      <w:r w:rsidRPr="3A06E1FA" w:rsidR="3A06E1FA">
        <w:rPr>
          <w:sz w:val="19"/>
          <w:szCs w:val="19"/>
        </w:rPr>
        <w:t>giá</w:t>
      </w:r>
      <w:proofErr w:type="spellEnd"/>
      <w:r w:rsidRPr="3A06E1FA" w:rsidR="3A06E1FA">
        <w:rPr>
          <w:sz w:val="19"/>
          <w:szCs w:val="19"/>
        </w:rPr>
        <w:t xml:space="preserve"> </w:t>
      </w:r>
      <w:proofErr w:type="spellStart"/>
      <w:r w:rsidRPr="3A06E1FA" w:rsidR="3A06E1FA">
        <w:rPr>
          <w:sz w:val="19"/>
          <w:szCs w:val="19"/>
        </w:rPr>
        <w:t>tr</w:t>
      </w:r>
      <w:r w:rsidRPr="3A06E1FA" w:rsidR="3A06E1FA">
        <w:rPr>
          <w:sz w:val="19"/>
          <w:szCs w:val="19"/>
        </w:rPr>
        <w:t>ị</w:t>
      </w:r>
      <w:proofErr w:type="spellEnd"/>
      <w:r w:rsidRPr="3A06E1FA" w:rsidR="3A06E1FA">
        <w:rPr>
          <w:sz w:val="19"/>
          <w:szCs w:val="19"/>
        </w:rPr>
        <w:t xml:space="preserve"> </w:t>
      </w:r>
      <w:proofErr w:type="spellStart"/>
      <w:r w:rsidRPr="3A06E1FA" w:rsidR="3A06E1FA">
        <w:rPr>
          <w:sz w:val="19"/>
          <w:szCs w:val="19"/>
        </w:rPr>
        <w:t>b</w:t>
      </w:r>
      <w:r w:rsidRPr="3A06E1FA" w:rsidR="3A06E1FA">
        <w:rPr>
          <w:sz w:val="19"/>
          <w:szCs w:val="19"/>
        </w:rPr>
        <w:t>ằ</w:t>
      </w:r>
      <w:r w:rsidRPr="3A06E1FA" w:rsidR="3A06E1FA">
        <w:rPr>
          <w:sz w:val="19"/>
          <w:szCs w:val="19"/>
        </w:rPr>
        <w:t>ng</w:t>
      </w:r>
      <w:proofErr w:type="spellEnd"/>
      <w:r w:rsidRPr="3A06E1FA" w:rsidR="3A06E1FA">
        <w:rPr>
          <w:sz w:val="19"/>
          <w:szCs w:val="19"/>
        </w:rPr>
        <w:t xml:space="preserve"> 1 </w:t>
      </w:r>
      <w:proofErr w:type="spellStart"/>
      <w:r w:rsidRPr="3A06E1FA" w:rsidR="3A06E1FA">
        <w:rPr>
          <w:sz w:val="19"/>
          <w:szCs w:val="19"/>
        </w:rPr>
        <w:t>n</w:t>
      </w:r>
      <w:r w:rsidRPr="3A06E1FA" w:rsidR="3A06E1FA">
        <w:rPr>
          <w:sz w:val="19"/>
          <w:szCs w:val="19"/>
        </w:rPr>
        <w:t>ử</w:t>
      </w:r>
      <w:r w:rsidRPr="3A06E1FA" w:rsidR="3A06E1FA">
        <w:rPr>
          <w:sz w:val="19"/>
          <w:szCs w:val="19"/>
        </w:rPr>
        <w:t>a</w:t>
      </w:r>
      <w:proofErr w:type="spellEnd"/>
      <w:r w:rsidRPr="3A06E1FA" w:rsidR="3A06E1FA">
        <w:rPr>
          <w:sz w:val="19"/>
          <w:szCs w:val="19"/>
        </w:rPr>
        <w:t xml:space="preserve"> </w:t>
      </w:r>
      <w:proofErr w:type="spellStart"/>
      <w:r w:rsidRPr="3A06E1FA" w:rsidR="3A06E1FA">
        <w:rPr>
          <w:sz w:val="19"/>
          <w:szCs w:val="19"/>
        </w:rPr>
        <w:t>chi</w:t>
      </w:r>
      <w:r w:rsidRPr="3A06E1FA" w:rsidR="3A06E1FA">
        <w:rPr>
          <w:sz w:val="19"/>
          <w:szCs w:val="19"/>
        </w:rPr>
        <w:t>ề</w:t>
      </w:r>
      <w:r w:rsidRPr="3A06E1FA" w:rsidR="3A06E1FA">
        <w:rPr>
          <w:sz w:val="19"/>
          <w:szCs w:val="19"/>
        </w:rPr>
        <w:t>u</w:t>
      </w:r>
      <w:proofErr w:type="spellEnd"/>
      <w:r w:rsidRPr="3A06E1FA" w:rsidR="3A06E1FA">
        <w:rPr>
          <w:sz w:val="19"/>
          <w:szCs w:val="19"/>
        </w:rPr>
        <w:t xml:space="preserve"> </w:t>
      </w:r>
      <w:proofErr w:type="spellStart"/>
      <w:r w:rsidRPr="3A06E1FA" w:rsidR="3A06E1FA">
        <w:rPr>
          <w:sz w:val="19"/>
          <w:szCs w:val="19"/>
        </w:rPr>
        <w:t>d</w:t>
      </w:r>
      <w:r w:rsidRPr="3A06E1FA" w:rsidR="3A06E1FA">
        <w:rPr>
          <w:sz w:val="19"/>
          <w:szCs w:val="19"/>
        </w:rPr>
        <w:t>ọ</w:t>
      </w:r>
      <w:r w:rsidRPr="3A06E1FA" w:rsidR="3A06E1FA">
        <w:rPr>
          <w:sz w:val="19"/>
          <w:szCs w:val="19"/>
        </w:rPr>
        <w:t>c</w:t>
      </w:r>
      <w:proofErr w:type="spellEnd"/>
      <w:r w:rsidRPr="3A06E1FA" w:rsidR="3A06E1FA">
        <w:rPr>
          <w:sz w:val="19"/>
          <w:szCs w:val="19"/>
        </w:rPr>
        <w:t xml:space="preserve"> camera</w:t>
      </w:r>
    </w:p>
    <w:p w:rsidR="3A06E1FA" w:rsidP="3A06E1FA" w:rsidRDefault="3A06E1FA" w14:paraId="66055EA3" w14:textId="532355A6">
      <w:pPr>
        <w:pStyle w:val="Heading2"/>
      </w:pPr>
      <w:r w:rsidRPr="3A06E1FA" w:rsidR="3A06E1FA">
        <w:rPr>
          <w:rFonts w:ascii="Arial" w:hAnsi="Arial" w:eastAsia="Arial" w:cs="Arial"/>
          <w:b w:val="1"/>
          <w:bCs w:val="1"/>
          <w:noProof w:val="0"/>
          <w:sz w:val="34"/>
          <w:szCs w:val="34"/>
          <w:lang w:val="en-GB"/>
        </w:rPr>
        <w:t>Lưu Kích thước màn hình (Ngắn gọn) – HuyNKHE153585</w:t>
      </w:r>
    </w:p>
    <w:p w:rsidR="3A06E1FA" w:rsidP="3A06E1FA" w:rsidRDefault="3A06E1FA" w14:paraId="0148CBC8" w14:textId="31CC34A8">
      <w:pPr>
        <w:spacing w:line="257" w:lineRule="auto"/>
      </w:pPr>
      <w:r w:rsidRPr="3A06E1FA" w:rsidR="3A06E1FA">
        <w:rPr>
          <w:rFonts w:ascii="Calibri" w:hAnsi="Calibri" w:eastAsia="Calibri" w:cs="Calibri"/>
          <w:noProof w:val="0"/>
          <w:sz w:val="22"/>
          <w:szCs w:val="22"/>
          <w:lang w:val="en-GB"/>
        </w:rPr>
        <w:t>(Lấy tọa độ các biên của camera)</w:t>
      </w:r>
    </w:p>
    <w:p w:rsidR="3A06E1FA" w:rsidRDefault="3A06E1FA" w14:paraId="74796BCA" w14:textId="3A0C8751">
      <w:r w:rsidRPr="3A06E1FA" w:rsidR="3A06E1FA">
        <w:rPr>
          <w:rFonts w:ascii="Cascadia Mono" w:hAnsi="Cascadia Mono" w:eastAsia="Cascadia Mono" w:cs="Cascadia Mono"/>
          <w:noProof w:val="0"/>
          <w:color w:val="0000FF"/>
          <w:sz w:val="19"/>
          <w:szCs w:val="19"/>
          <w:lang w:val="en-GB"/>
        </w:rPr>
        <w:t xml:space="preserve"> </w:t>
      </w:r>
    </w:p>
    <w:p w:rsidR="3A06E1FA" w:rsidRDefault="3A06E1FA" w14:paraId="4D69CC4E" w14:textId="0C04599B">
      <w:r w:rsidRPr="3A06E1FA" w:rsidR="3A06E1FA">
        <w:rPr>
          <w:rFonts w:ascii="Cascadia Mono" w:hAnsi="Cascadia Mono" w:eastAsia="Cascadia Mono" w:cs="Cascadia Mono"/>
          <w:noProof w:val="0"/>
          <w:color w:val="0000FF"/>
          <w:sz w:val="19"/>
          <w:szCs w:val="19"/>
          <w:lang w:val="en-GB"/>
        </w:rPr>
        <w:t>private</w:t>
      </w:r>
      <w:r w:rsidRPr="3A06E1FA" w:rsidR="3A06E1FA">
        <w:rPr>
          <w:rFonts w:ascii="Cascadia Mono" w:hAnsi="Cascadia Mono" w:eastAsia="Cascadia Mono" w:cs="Cascadia Mono"/>
          <w:noProof w:val="0"/>
          <w:color w:val="000000" w:themeColor="text1" w:themeTint="FF" w:themeShade="FF"/>
          <w:sz w:val="19"/>
          <w:szCs w:val="19"/>
          <w:lang w:val="en-GB"/>
        </w:rPr>
        <w:t xml:space="preserve"> Bounds OrthographicBounds(Camera camera)</w:t>
      </w:r>
    </w:p>
    <w:p w:rsidR="3A06E1FA" w:rsidRDefault="3A06E1FA" w14:paraId="67133848" w14:textId="396B4580">
      <w:r w:rsidRPr="3A06E1FA" w:rsidR="3A06E1FA">
        <w:rPr>
          <w:rFonts w:ascii="Cascadia Mono" w:hAnsi="Cascadia Mono" w:eastAsia="Cascadia Mono" w:cs="Cascadia Mono"/>
          <w:noProof w:val="0"/>
          <w:color w:val="000000" w:themeColor="text1" w:themeTint="FF" w:themeShade="FF"/>
          <w:sz w:val="19"/>
          <w:szCs w:val="19"/>
          <w:lang w:val="en-GB"/>
        </w:rPr>
        <w:t xml:space="preserve">    {</w:t>
      </w:r>
    </w:p>
    <w:p w:rsidR="3A06E1FA" w:rsidRDefault="3A06E1FA" w14:paraId="45D3AA77" w14:textId="20D7DED2">
      <w:r w:rsidRPr="3A06E1FA" w:rsidR="3A06E1FA">
        <w:rPr>
          <w:rFonts w:ascii="Cascadia Mono" w:hAnsi="Cascadia Mono" w:eastAsia="Cascadia Mono" w:cs="Cascadia Mono"/>
          <w:noProof w:val="0"/>
          <w:color w:val="000000" w:themeColor="text1" w:themeTint="FF" w:themeShade="FF"/>
          <w:sz w:val="19"/>
          <w:szCs w:val="19"/>
          <w:lang w:val="en-GB"/>
        </w:rPr>
        <w:t xml:space="preserve">        </w:t>
      </w:r>
      <w:r w:rsidRPr="3A06E1FA" w:rsidR="3A06E1FA">
        <w:rPr>
          <w:rFonts w:ascii="Cascadia Mono" w:hAnsi="Cascadia Mono" w:eastAsia="Cascadia Mono" w:cs="Cascadia Mono"/>
          <w:noProof w:val="0"/>
          <w:color w:val="0000FF"/>
          <w:sz w:val="19"/>
          <w:szCs w:val="19"/>
          <w:lang w:val="en-GB"/>
        </w:rPr>
        <w:t>float</w:t>
      </w:r>
      <w:r w:rsidRPr="3A06E1FA" w:rsidR="3A06E1FA">
        <w:rPr>
          <w:rFonts w:ascii="Cascadia Mono" w:hAnsi="Cascadia Mono" w:eastAsia="Cascadia Mono" w:cs="Cascadia Mono"/>
          <w:noProof w:val="0"/>
          <w:color w:val="000000" w:themeColor="text1" w:themeTint="FF" w:themeShade="FF"/>
          <w:sz w:val="19"/>
          <w:szCs w:val="19"/>
          <w:lang w:val="en-GB"/>
        </w:rPr>
        <w:t xml:space="preserve"> screenAspect = (</w:t>
      </w:r>
      <w:r w:rsidRPr="3A06E1FA" w:rsidR="3A06E1FA">
        <w:rPr>
          <w:rFonts w:ascii="Cascadia Mono" w:hAnsi="Cascadia Mono" w:eastAsia="Cascadia Mono" w:cs="Cascadia Mono"/>
          <w:noProof w:val="0"/>
          <w:color w:val="0000FF"/>
          <w:sz w:val="19"/>
          <w:szCs w:val="19"/>
          <w:lang w:val="en-GB"/>
        </w:rPr>
        <w:t>float</w:t>
      </w:r>
      <w:r w:rsidRPr="3A06E1FA" w:rsidR="3A06E1FA">
        <w:rPr>
          <w:rFonts w:ascii="Cascadia Mono" w:hAnsi="Cascadia Mono" w:eastAsia="Cascadia Mono" w:cs="Cascadia Mono"/>
          <w:noProof w:val="0"/>
          <w:color w:val="000000" w:themeColor="text1" w:themeTint="FF" w:themeShade="FF"/>
          <w:sz w:val="19"/>
          <w:szCs w:val="19"/>
          <w:lang w:val="en-GB"/>
        </w:rPr>
        <w:t>)Screen.width / (</w:t>
      </w:r>
      <w:r w:rsidRPr="3A06E1FA" w:rsidR="3A06E1FA">
        <w:rPr>
          <w:rFonts w:ascii="Cascadia Mono" w:hAnsi="Cascadia Mono" w:eastAsia="Cascadia Mono" w:cs="Cascadia Mono"/>
          <w:noProof w:val="0"/>
          <w:color w:val="0000FF"/>
          <w:sz w:val="19"/>
          <w:szCs w:val="19"/>
          <w:lang w:val="en-GB"/>
        </w:rPr>
        <w:t>float</w:t>
      </w:r>
      <w:r w:rsidRPr="3A06E1FA" w:rsidR="3A06E1FA">
        <w:rPr>
          <w:rFonts w:ascii="Cascadia Mono" w:hAnsi="Cascadia Mono" w:eastAsia="Cascadia Mono" w:cs="Cascadia Mono"/>
          <w:noProof w:val="0"/>
          <w:color w:val="000000" w:themeColor="text1" w:themeTint="FF" w:themeShade="FF"/>
          <w:sz w:val="19"/>
          <w:szCs w:val="19"/>
          <w:lang w:val="en-GB"/>
        </w:rPr>
        <w:t>)Screen.height;</w:t>
      </w:r>
    </w:p>
    <w:p w:rsidR="3A06E1FA" w:rsidRDefault="3A06E1FA" w14:paraId="728EB012" w14:textId="003EF2AE">
      <w:r w:rsidRPr="3A06E1FA" w:rsidR="3A06E1FA">
        <w:rPr>
          <w:rFonts w:ascii="Cascadia Mono" w:hAnsi="Cascadia Mono" w:eastAsia="Cascadia Mono" w:cs="Cascadia Mono"/>
          <w:noProof w:val="0"/>
          <w:color w:val="000000" w:themeColor="text1" w:themeTint="FF" w:themeShade="FF"/>
          <w:sz w:val="19"/>
          <w:szCs w:val="19"/>
          <w:lang w:val="en-GB"/>
        </w:rPr>
        <w:t xml:space="preserve">        </w:t>
      </w:r>
      <w:r w:rsidRPr="3A06E1FA" w:rsidR="3A06E1FA">
        <w:rPr>
          <w:rFonts w:ascii="Cascadia Mono" w:hAnsi="Cascadia Mono" w:eastAsia="Cascadia Mono" w:cs="Cascadia Mono"/>
          <w:noProof w:val="0"/>
          <w:color w:val="0000FF"/>
          <w:sz w:val="19"/>
          <w:szCs w:val="19"/>
          <w:lang w:val="en-GB"/>
        </w:rPr>
        <w:t>float</w:t>
      </w:r>
      <w:r w:rsidRPr="3A06E1FA" w:rsidR="3A06E1FA">
        <w:rPr>
          <w:rFonts w:ascii="Cascadia Mono" w:hAnsi="Cascadia Mono" w:eastAsia="Cascadia Mono" w:cs="Cascadia Mono"/>
          <w:noProof w:val="0"/>
          <w:color w:val="000000" w:themeColor="text1" w:themeTint="FF" w:themeShade="FF"/>
          <w:sz w:val="19"/>
          <w:szCs w:val="19"/>
          <w:lang w:val="en-GB"/>
        </w:rPr>
        <w:t xml:space="preserve"> cameraHeight = camera.orthographicSize * 2;</w:t>
      </w:r>
    </w:p>
    <w:p w:rsidR="3A06E1FA" w:rsidRDefault="3A06E1FA" w14:paraId="1BD908D4" w14:textId="3F1C61BF">
      <w:r w:rsidRPr="3A06E1FA" w:rsidR="3A06E1FA">
        <w:rPr>
          <w:rFonts w:ascii="Cascadia Mono" w:hAnsi="Cascadia Mono" w:eastAsia="Cascadia Mono" w:cs="Cascadia Mono"/>
          <w:noProof w:val="0"/>
          <w:color w:val="000000" w:themeColor="text1" w:themeTint="FF" w:themeShade="FF"/>
          <w:sz w:val="19"/>
          <w:szCs w:val="19"/>
          <w:lang w:val="en-GB"/>
        </w:rPr>
        <w:t xml:space="preserve">        Bounds bounds = </w:t>
      </w:r>
      <w:r w:rsidRPr="3A06E1FA" w:rsidR="3A06E1FA">
        <w:rPr>
          <w:rFonts w:ascii="Cascadia Mono" w:hAnsi="Cascadia Mono" w:eastAsia="Cascadia Mono" w:cs="Cascadia Mono"/>
          <w:noProof w:val="0"/>
          <w:color w:val="0000FF"/>
          <w:sz w:val="19"/>
          <w:szCs w:val="19"/>
          <w:lang w:val="en-GB"/>
        </w:rPr>
        <w:t>new</w:t>
      </w:r>
      <w:r w:rsidRPr="3A06E1FA" w:rsidR="3A06E1FA">
        <w:rPr>
          <w:rFonts w:ascii="Cascadia Mono" w:hAnsi="Cascadia Mono" w:eastAsia="Cascadia Mono" w:cs="Cascadia Mono"/>
          <w:noProof w:val="0"/>
          <w:color w:val="000000" w:themeColor="text1" w:themeTint="FF" w:themeShade="FF"/>
          <w:sz w:val="19"/>
          <w:szCs w:val="19"/>
          <w:lang w:val="en-GB"/>
        </w:rPr>
        <w:t xml:space="preserve"> Bounds(</w:t>
      </w:r>
    </w:p>
    <w:p w:rsidR="3A06E1FA" w:rsidRDefault="3A06E1FA" w14:paraId="335D82AC" w14:textId="11ACFD56">
      <w:r w:rsidRPr="3A06E1FA" w:rsidR="3A06E1FA">
        <w:rPr>
          <w:rFonts w:ascii="Cascadia Mono" w:hAnsi="Cascadia Mono" w:eastAsia="Cascadia Mono" w:cs="Cascadia Mono"/>
          <w:noProof w:val="0"/>
          <w:color w:val="000000" w:themeColor="text1" w:themeTint="FF" w:themeShade="FF"/>
          <w:sz w:val="19"/>
          <w:szCs w:val="19"/>
          <w:lang w:val="en-GB"/>
        </w:rPr>
        <w:t xml:space="preserve">            camera.transform.position,</w:t>
      </w:r>
    </w:p>
    <w:p w:rsidR="3A06E1FA" w:rsidRDefault="3A06E1FA" w14:paraId="7B57E9A2" w14:textId="7E914844">
      <w:r w:rsidRPr="3A06E1FA" w:rsidR="3A06E1FA">
        <w:rPr>
          <w:rFonts w:ascii="Cascadia Mono" w:hAnsi="Cascadia Mono" w:eastAsia="Cascadia Mono" w:cs="Cascadia Mono"/>
          <w:noProof w:val="0"/>
          <w:color w:val="000000" w:themeColor="text1" w:themeTint="FF" w:themeShade="FF"/>
          <w:sz w:val="19"/>
          <w:szCs w:val="19"/>
          <w:lang w:val="en-GB"/>
        </w:rPr>
        <w:t xml:space="preserve">            </w:t>
      </w:r>
      <w:r w:rsidRPr="3A06E1FA" w:rsidR="3A06E1FA">
        <w:rPr>
          <w:rFonts w:ascii="Cascadia Mono" w:hAnsi="Cascadia Mono" w:eastAsia="Cascadia Mono" w:cs="Cascadia Mono"/>
          <w:noProof w:val="0"/>
          <w:color w:val="0000FF"/>
          <w:sz w:val="19"/>
          <w:szCs w:val="19"/>
          <w:lang w:val="en-GB"/>
        </w:rPr>
        <w:t>new</w:t>
      </w:r>
      <w:r w:rsidRPr="3A06E1FA" w:rsidR="3A06E1FA">
        <w:rPr>
          <w:rFonts w:ascii="Cascadia Mono" w:hAnsi="Cascadia Mono" w:eastAsia="Cascadia Mono" w:cs="Cascadia Mono"/>
          <w:noProof w:val="0"/>
          <w:color w:val="000000" w:themeColor="text1" w:themeTint="FF" w:themeShade="FF"/>
          <w:sz w:val="19"/>
          <w:szCs w:val="19"/>
          <w:lang w:val="en-GB"/>
        </w:rPr>
        <w:t xml:space="preserve"> Vector3(cameraHeight * screenAspect, cameraHeight, 0));</w:t>
      </w:r>
    </w:p>
    <w:p w:rsidR="3A06E1FA" w:rsidRDefault="3A06E1FA" w14:paraId="1CED3ACD" w14:textId="335BF12A">
      <w:r w:rsidRPr="3A06E1FA" w:rsidR="3A06E1FA">
        <w:rPr>
          <w:rFonts w:ascii="Cascadia Mono" w:hAnsi="Cascadia Mono" w:eastAsia="Cascadia Mono" w:cs="Cascadia Mono"/>
          <w:noProof w:val="0"/>
          <w:color w:val="000000" w:themeColor="text1" w:themeTint="FF" w:themeShade="FF"/>
          <w:sz w:val="19"/>
          <w:szCs w:val="19"/>
          <w:lang w:val="en-GB"/>
        </w:rPr>
        <w:t xml:space="preserve">        </w:t>
      </w:r>
      <w:r w:rsidRPr="3A06E1FA" w:rsidR="3A06E1FA">
        <w:rPr>
          <w:rFonts w:ascii="Cascadia Mono" w:hAnsi="Cascadia Mono" w:eastAsia="Cascadia Mono" w:cs="Cascadia Mono"/>
          <w:noProof w:val="0"/>
          <w:color w:val="0000FF"/>
          <w:sz w:val="19"/>
          <w:szCs w:val="19"/>
          <w:lang w:val="en-GB"/>
        </w:rPr>
        <w:t>return</w:t>
      </w:r>
      <w:r w:rsidRPr="3A06E1FA" w:rsidR="3A06E1FA">
        <w:rPr>
          <w:rFonts w:ascii="Cascadia Mono" w:hAnsi="Cascadia Mono" w:eastAsia="Cascadia Mono" w:cs="Cascadia Mono"/>
          <w:noProof w:val="0"/>
          <w:color w:val="000000" w:themeColor="text1" w:themeTint="FF" w:themeShade="FF"/>
          <w:sz w:val="19"/>
          <w:szCs w:val="19"/>
          <w:lang w:val="en-GB"/>
        </w:rPr>
        <w:t xml:space="preserve"> bounds;</w:t>
      </w:r>
    </w:p>
    <w:p w:rsidR="3A06E1FA" w:rsidP="3A06E1FA" w:rsidRDefault="3A06E1FA" w14:paraId="6223686B" w14:textId="4BD2D2D5">
      <w:pPr>
        <w:spacing w:line="257" w:lineRule="auto"/>
      </w:pPr>
      <w:r w:rsidRPr="3A06E1FA" w:rsidR="3A06E1FA">
        <w:rPr>
          <w:rFonts w:ascii="Cascadia Mono" w:hAnsi="Cascadia Mono" w:eastAsia="Cascadia Mono" w:cs="Cascadia Mono"/>
          <w:noProof w:val="0"/>
          <w:color w:val="000000" w:themeColor="text1" w:themeTint="FF" w:themeShade="FF"/>
          <w:sz w:val="19"/>
          <w:szCs w:val="19"/>
          <w:lang w:val="en-GB"/>
        </w:rPr>
        <w:t xml:space="preserve">    }</w:t>
      </w:r>
    </w:p>
    <w:p w:rsidR="3A06E1FA" w:rsidP="3A06E1FA" w:rsidRDefault="3A06E1FA" w14:paraId="357BBB54" w14:textId="6C14AF29">
      <w:pPr>
        <w:spacing w:line="257" w:lineRule="auto"/>
      </w:pPr>
      <w:r w:rsidRPr="3A06E1FA" w:rsidR="3A06E1FA">
        <w:rPr>
          <w:rFonts w:ascii="Cascadia Mono" w:hAnsi="Cascadia Mono" w:eastAsia="Cascadia Mono" w:cs="Cascadia Mono"/>
          <w:noProof w:val="0"/>
          <w:color w:val="000000" w:themeColor="text1" w:themeTint="FF" w:themeShade="FF"/>
          <w:sz w:val="19"/>
          <w:szCs w:val="19"/>
          <w:lang w:val="en-GB"/>
        </w:rPr>
        <w:t xml:space="preserve"> </w:t>
      </w:r>
    </w:p>
    <w:p w:rsidR="3A06E1FA" w:rsidP="3A06E1FA" w:rsidRDefault="3A06E1FA" w14:paraId="608DC417" w14:textId="588ACAA6">
      <w:pPr>
        <w:spacing w:line="257" w:lineRule="auto"/>
      </w:pPr>
      <w:r w:rsidRPr="3A06E1FA" w:rsidR="3A06E1FA">
        <w:rPr>
          <w:rFonts w:ascii="Calibri" w:hAnsi="Calibri" w:eastAsia="Calibri" w:cs="Calibri"/>
          <w:noProof w:val="0"/>
          <w:sz w:val="22"/>
          <w:szCs w:val="22"/>
          <w:lang w:val="en-GB"/>
        </w:rPr>
        <w:t>Phương thức này trả về một đối tượng là Bounds. Trong này có các thuộc tính với kiểu Vector3 là min và max, min sẽ lưu tọa độ của góc trái bên dưới của camera, max sẽ lưu tọa độ bên phải góc trên của camera, từ đó có thể xác định 2 góc còn lại</w:t>
      </w:r>
    </w:p>
    <w:p w:rsidR="005025F6" w:rsidRDefault="00AF585E" w14:paraId="2BD3A011" w14:textId="77777777">
      <w:pPr>
        <w:pStyle w:val="Heading2"/>
        <w:keepNext w:val="0"/>
        <w:keepLines w:val="0"/>
        <w:spacing w:after="80"/>
        <w:rPr>
          <w:b/>
          <w:sz w:val="34"/>
          <w:szCs w:val="34"/>
        </w:rPr>
      </w:pPr>
      <w:bookmarkStart w:name="_Toc113467751" w:id="2"/>
      <w:r>
        <w:rPr>
          <w:b/>
          <w:sz w:val="34"/>
          <w:szCs w:val="34"/>
        </w:rPr>
        <w:t>Xoay quanh tâm c</w:t>
      </w:r>
      <w:r>
        <w:rPr>
          <w:b/>
          <w:sz w:val="34"/>
          <w:szCs w:val="34"/>
        </w:rPr>
        <w:t>ủ</w:t>
      </w:r>
      <w:r>
        <w:rPr>
          <w:b/>
          <w:sz w:val="34"/>
          <w:szCs w:val="34"/>
        </w:rPr>
        <w:t>a gameObject</w:t>
      </w:r>
      <w:bookmarkEnd w:id="2"/>
    </w:p>
    <w:p w:rsidR="005025F6" w:rsidRDefault="00AF585E" w14:paraId="70B064AB" w14:textId="77777777">
      <w:pPr>
        <w:spacing w:before="240"/>
        <w:rPr>
          <w:sz w:val="19"/>
          <w:szCs w:val="19"/>
        </w:rPr>
      </w:pPr>
      <w:r>
        <w:rPr>
          <w:color w:val="0000FF"/>
          <w:sz w:val="19"/>
          <w:szCs w:val="19"/>
        </w:rPr>
        <w:t>float</w:t>
      </w:r>
      <w:r>
        <w:rPr>
          <w:sz w:val="19"/>
          <w:szCs w:val="19"/>
        </w:rPr>
        <w:t xml:space="preserve"> rotationInput = Input.GetAxis(</w:t>
      </w:r>
      <w:r>
        <w:rPr>
          <w:color w:val="A31515"/>
          <w:sz w:val="19"/>
          <w:szCs w:val="19"/>
        </w:rPr>
        <w:t>"Rotate"</w:t>
      </w:r>
      <w:r>
        <w:rPr>
          <w:sz w:val="19"/>
          <w:szCs w:val="19"/>
        </w:rPr>
        <w:t>);</w:t>
      </w:r>
    </w:p>
    <w:p w:rsidR="005025F6" w:rsidRDefault="00AF585E" w14:paraId="3A12F2AD" w14:textId="77777777">
      <w:pPr>
        <w:spacing w:before="240"/>
        <w:rPr>
          <w:sz w:val="19"/>
          <w:szCs w:val="19"/>
        </w:rPr>
      </w:pPr>
      <w:r>
        <w:rPr>
          <w:sz w:val="19"/>
          <w:szCs w:val="19"/>
        </w:rPr>
        <w:t xml:space="preserve">    </w:t>
      </w:r>
      <w:r>
        <w:rPr>
          <w:sz w:val="19"/>
          <w:szCs w:val="19"/>
        </w:rPr>
        <w:tab/>
      </w:r>
      <w:r>
        <w:rPr>
          <w:color w:val="0000FF"/>
          <w:sz w:val="19"/>
          <w:szCs w:val="19"/>
        </w:rPr>
        <w:t>if</w:t>
      </w:r>
      <w:r>
        <w:rPr>
          <w:sz w:val="19"/>
          <w:szCs w:val="19"/>
        </w:rPr>
        <w:t xml:space="preserve"> (rotationInput != 0)</w:t>
      </w:r>
    </w:p>
    <w:p w:rsidR="005025F6" w:rsidP="31430857" w:rsidRDefault="00AF585E" w14:paraId="03F4A8C0" w14:textId="14835E97">
      <w:pPr>
        <w:pStyle w:val="Normal"/>
        <w:spacing w:before="240"/>
        <w:rPr>
          <w:rFonts w:ascii="Arial" w:hAnsi="Arial" w:eastAsia="Arial" w:cs="Arial"/>
          <w:noProof w:val="0"/>
          <w:sz w:val="19"/>
          <w:szCs w:val="19"/>
          <w:lang w:val="en-GB"/>
        </w:rPr>
      </w:pPr>
      <w:r w:rsidRPr="31430857" w:rsidR="31430857">
        <w:rPr>
          <w:sz w:val="19"/>
          <w:szCs w:val="19"/>
        </w:rPr>
        <w:t xml:space="preserve">    </w:t>
      </w:r>
      <w:r>
        <w:tab/>
      </w:r>
      <w:r w:rsidRPr="31430857" w:rsidR="31430857">
        <w:rPr>
          <w:sz w:val="19"/>
          <w:szCs w:val="19"/>
        </w:rPr>
        <w:t>{</w:t>
      </w:r>
      <w:r w:rsidRPr="31430857" w:rsidR="31430857">
        <w:rPr>
          <w:rFonts w:ascii="Arial" w:hAnsi="Arial" w:eastAsia="Arial" w:cs="Arial"/>
          <w:b w:val="0"/>
          <w:bCs w:val="0"/>
          <w:i w:val="0"/>
          <w:iCs w:val="0"/>
          <w:strike w:val="0"/>
          <w:dstrike w:val="0"/>
          <w:noProof w:val="0"/>
          <w:color w:val="000000" w:themeColor="text1" w:themeTint="FF" w:themeShade="FF"/>
          <w:sz w:val="22"/>
          <w:szCs w:val="22"/>
          <w:u w:val="none"/>
          <w:lang w:val="en-GB"/>
        </w:rPr>
        <w:t>Horizontal</w:t>
      </w:r>
    </w:p>
    <w:p w:rsidR="005025F6" w:rsidRDefault="00AF585E" w14:paraId="5BFA6F51" w14:textId="1AB1BED7">
      <w:pPr>
        <w:spacing w:before="240"/>
        <w:ind w:left="720"/>
        <w:rPr>
          <w:color w:val="008000"/>
          <w:sz w:val="19"/>
          <w:szCs w:val="19"/>
        </w:rPr>
      </w:pPr>
      <w:r w:rsidRPr="31430857" w:rsidR="31430857">
        <w:rPr>
          <w:sz w:val="19"/>
          <w:szCs w:val="19"/>
        </w:rPr>
        <w:t xml:space="preserve">         </w:t>
      </w:r>
      <w:r>
        <w:tab/>
      </w:r>
      <w:r w:rsidRPr="31430857" w:rsidR="31430857">
        <w:rPr>
          <w:color w:val="008000"/>
          <w:sz w:val="19"/>
          <w:szCs w:val="19"/>
        </w:rPr>
        <w:t>// calculate rotation</w:t>
      </w:r>
      <w:r w:rsidRPr="31430857" w:rsidR="31430857">
        <w:rPr>
          <w:color w:val="008000"/>
          <w:sz w:val="19"/>
          <w:szCs w:val="19"/>
        </w:rPr>
        <w:t xml:space="preserve"> amount and apply rotation</w:t>
      </w:r>
    </w:p>
    <w:p w:rsidR="005025F6" w:rsidRDefault="00AF585E" w14:paraId="318D5EA7"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rotationAmount = RotateDegreesPerSecond * Time.deltaTime;</w:t>
      </w:r>
    </w:p>
    <w:p w:rsidR="005025F6" w:rsidRDefault="1575237D" w14:paraId="1774F98C" w14:textId="291A07FF">
      <w:pPr>
        <w:spacing w:before="240"/>
        <w:ind w:left="720"/>
        <w:rPr>
          <w:sz w:val="19"/>
          <w:szCs w:val="19"/>
        </w:rPr>
      </w:pPr>
      <w:r w:rsidRPr="1575237D">
        <w:rPr>
          <w:sz w:val="19"/>
          <w:szCs w:val="19"/>
        </w:rPr>
        <w:t xml:space="preserve">        </w:t>
      </w:r>
      <w:r w:rsidR="00AF585E">
        <w:tab/>
      </w:r>
      <w:r w:rsidRPr="1575237D">
        <w:rPr>
          <w:color w:val="0000FF"/>
          <w:sz w:val="19"/>
          <w:szCs w:val="19"/>
        </w:rPr>
        <w:t>if</w:t>
      </w:r>
      <w:r w:rsidRPr="1575237D">
        <w:rPr>
          <w:sz w:val="19"/>
          <w:szCs w:val="19"/>
        </w:rPr>
        <w:t xml:space="preserve"> (rotationInput &lt; 0)</w:t>
      </w:r>
    </w:p>
    <w:p w:rsidR="005025F6" w:rsidRDefault="00AF585E" w14:paraId="7D963145" w14:textId="77777777">
      <w:pPr>
        <w:spacing w:before="240"/>
        <w:ind w:left="720"/>
        <w:rPr>
          <w:sz w:val="19"/>
          <w:szCs w:val="19"/>
        </w:rPr>
      </w:pPr>
      <w:r>
        <w:rPr>
          <w:sz w:val="19"/>
          <w:szCs w:val="19"/>
        </w:rPr>
        <w:lastRenderedPageBreak/>
        <w:t xml:space="preserve">        </w:t>
      </w:r>
      <w:r>
        <w:rPr>
          <w:sz w:val="19"/>
          <w:szCs w:val="19"/>
        </w:rPr>
        <w:tab/>
      </w:r>
      <w:r>
        <w:rPr>
          <w:sz w:val="19"/>
          <w:szCs w:val="19"/>
        </w:rPr>
        <w:t>{</w:t>
      </w:r>
    </w:p>
    <w:p w:rsidR="005025F6" w:rsidRDefault="00AF585E" w14:paraId="05ED13DD" w14:textId="77777777">
      <w:pPr>
        <w:spacing w:before="240"/>
        <w:ind w:left="720"/>
        <w:rPr>
          <w:sz w:val="19"/>
          <w:szCs w:val="19"/>
        </w:rPr>
      </w:pPr>
      <w:r>
        <w:rPr>
          <w:sz w:val="19"/>
          <w:szCs w:val="19"/>
        </w:rPr>
        <w:t xml:space="preserve">            </w:t>
      </w:r>
      <w:r>
        <w:rPr>
          <w:sz w:val="19"/>
          <w:szCs w:val="19"/>
        </w:rPr>
        <w:tab/>
      </w:r>
      <w:r>
        <w:rPr>
          <w:sz w:val="19"/>
          <w:szCs w:val="19"/>
        </w:rPr>
        <w:t>rotationAmount *= -1;</w:t>
      </w:r>
    </w:p>
    <w:p w:rsidR="005025F6" w:rsidRDefault="00AF585E" w14:paraId="731FB90F"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230B61FF" w14:textId="77777777">
      <w:pPr>
        <w:spacing w:before="240"/>
        <w:ind w:left="720"/>
        <w:rPr>
          <w:sz w:val="19"/>
          <w:szCs w:val="19"/>
        </w:rPr>
      </w:pPr>
      <w:r>
        <w:rPr>
          <w:sz w:val="19"/>
          <w:szCs w:val="19"/>
        </w:rPr>
        <w:t xml:space="preserve">        </w:t>
      </w:r>
      <w:r>
        <w:rPr>
          <w:sz w:val="19"/>
          <w:szCs w:val="19"/>
        </w:rPr>
        <w:tab/>
      </w:r>
      <w:r>
        <w:rPr>
          <w:sz w:val="19"/>
          <w:szCs w:val="19"/>
        </w:rPr>
        <w:t>transform.Rotate(0,0, rotationAmount);</w:t>
      </w:r>
    </w:p>
    <w:p w:rsidR="005025F6" w:rsidRDefault="00AF585E" w14:paraId="06BB3CB2" w14:textId="77777777">
      <w:pPr>
        <w:spacing w:before="240"/>
        <w:ind w:left="720"/>
        <w:rPr>
          <w:color w:val="008000"/>
          <w:sz w:val="19"/>
          <w:szCs w:val="19"/>
        </w:rPr>
      </w:pPr>
      <w:r>
        <w:rPr>
          <w:sz w:val="19"/>
          <w:szCs w:val="19"/>
        </w:rPr>
        <w:t xml:space="preserve">        </w:t>
      </w:r>
      <w:r>
        <w:rPr>
          <w:sz w:val="19"/>
          <w:szCs w:val="19"/>
        </w:rPr>
        <w:tab/>
      </w:r>
      <w:r>
        <w:rPr>
          <w:color w:val="008000"/>
          <w:sz w:val="19"/>
          <w:szCs w:val="19"/>
        </w:rPr>
        <w:t>/*</w:t>
      </w:r>
    </w:p>
    <w:p w:rsidR="005025F6" w:rsidRDefault="00AF585E" w14:paraId="58142FF6" w14:textId="77777777">
      <w:pPr>
        <w:spacing w:before="240"/>
        <w:ind w:left="720"/>
        <w:rPr>
          <w:color w:val="008000"/>
          <w:sz w:val="19"/>
          <w:szCs w:val="19"/>
        </w:rPr>
      </w:pPr>
      <w:r>
        <w:rPr>
          <w:color w:val="008000"/>
          <w:sz w:val="19"/>
          <w:szCs w:val="19"/>
        </w:rPr>
        <w:t xml:space="preserve">         </w:t>
      </w:r>
      <w:r>
        <w:rPr>
          <w:color w:val="008000"/>
          <w:sz w:val="19"/>
          <w:szCs w:val="19"/>
        </w:rPr>
        <w:tab/>
      </w:r>
      <w:r>
        <w:rPr>
          <w:color w:val="008000"/>
          <w:sz w:val="19"/>
          <w:szCs w:val="19"/>
        </w:rPr>
        <w:t>Typically, Rota</w:t>
      </w:r>
      <w:r>
        <w:rPr>
          <w:color w:val="008000"/>
          <w:sz w:val="19"/>
          <w:szCs w:val="19"/>
        </w:rPr>
        <w:t>tion in Unity refers to the rotation property of an object.</w:t>
      </w:r>
    </w:p>
    <w:p w:rsidR="005025F6" w:rsidRDefault="00AF585E" w14:paraId="1980CC28" w14:textId="77777777">
      <w:pPr>
        <w:spacing w:before="240"/>
        <w:ind w:left="720"/>
        <w:rPr>
          <w:color w:val="008000"/>
          <w:sz w:val="19"/>
          <w:szCs w:val="19"/>
        </w:rPr>
      </w:pPr>
      <w:r>
        <w:rPr>
          <w:color w:val="008000"/>
          <w:sz w:val="19"/>
          <w:szCs w:val="19"/>
        </w:rPr>
        <w:t xml:space="preserve">        </w:t>
      </w:r>
      <w:r>
        <w:rPr>
          <w:color w:val="008000"/>
          <w:sz w:val="19"/>
          <w:szCs w:val="19"/>
        </w:rPr>
        <w:tab/>
      </w:r>
      <w:r>
        <w:rPr>
          <w:color w:val="008000"/>
          <w:sz w:val="19"/>
          <w:szCs w:val="19"/>
        </w:rPr>
        <w:t>In other words, the rotation values you see in the inspector,</w:t>
      </w:r>
    </w:p>
    <w:p w:rsidR="005025F6" w:rsidRDefault="00AF585E" w14:paraId="7D24E18F" w14:textId="77777777">
      <w:pPr>
        <w:spacing w:before="240"/>
        <w:ind w:left="720"/>
        <w:rPr>
          <w:color w:val="008000"/>
          <w:sz w:val="19"/>
          <w:szCs w:val="19"/>
        </w:rPr>
      </w:pPr>
      <w:r>
        <w:rPr>
          <w:color w:val="008000"/>
          <w:sz w:val="19"/>
          <w:szCs w:val="19"/>
        </w:rPr>
        <w:t xml:space="preserve">        </w:t>
      </w:r>
      <w:r>
        <w:rPr>
          <w:color w:val="008000"/>
          <w:sz w:val="19"/>
          <w:szCs w:val="19"/>
        </w:rPr>
        <w:tab/>
      </w:r>
      <w:r>
        <w:rPr>
          <w:color w:val="008000"/>
          <w:sz w:val="19"/>
          <w:szCs w:val="19"/>
        </w:rPr>
        <w:t>while Rotate is a function for adding an amount of rotation to an object.</w:t>
      </w:r>
    </w:p>
    <w:p w:rsidR="005025F6" w:rsidRDefault="00AF585E" w14:paraId="0AEE32A6" w14:textId="77777777">
      <w:pPr>
        <w:spacing w:before="240"/>
        <w:ind w:left="720"/>
        <w:rPr>
          <w:color w:val="008000"/>
          <w:sz w:val="19"/>
          <w:szCs w:val="19"/>
        </w:rPr>
      </w:pPr>
      <w:r>
        <w:rPr>
          <w:color w:val="008000"/>
          <w:sz w:val="19"/>
          <w:szCs w:val="19"/>
        </w:rPr>
        <w:t xml:space="preserve">         </w:t>
      </w:r>
      <w:r>
        <w:rPr>
          <w:color w:val="008000"/>
          <w:sz w:val="19"/>
          <w:szCs w:val="19"/>
        </w:rPr>
        <w:tab/>
      </w:r>
      <w:r>
        <w:rPr>
          <w:color w:val="008000"/>
          <w:sz w:val="19"/>
          <w:szCs w:val="19"/>
        </w:rPr>
        <w:t>*/</w:t>
      </w:r>
    </w:p>
    <w:p w:rsidR="005025F6" w:rsidRDefault="00AF585E" w14:paraId="6F19BBFB" w14:textId="77777777">
      <w:pPr>
        <w:spacing w:before="240"/>
        <w:rPr>
          <w:sz w:val="19"/>
          <w:szCs w:val="19"/>
        </w:rPr>
      </w:pPr>
      <w:r>
        <w:rPr>
          <w:sz w:val="19"/>
          <w:szCs w:val="19"/>
        </w:rPr>
        <w:t xml:space="preserve">     </w:t>
      </w:r>
      <w:r>
        <w:rPr>
          <w:sz w:val="19"/>
          <w:szCs w:val="19"/>
        </w:rPr>
        <w:tab/>
      </w:r>
      <w:r>
        <w:rPr>
          <w:sz w:val="19"/>
          <w:szCs w:val="19"/>
        </w:rPr>
        <w:t>}</w:t>
      </w:r>
    </w:p>
    <w:p w:rsidR="005025F6" w:rsidRDefault="00AF585E" w14:paraId="494D766F" w14:textId="77777777">
      <w:pPr>
        <w:spacing w:before="240"/>
        <w:rPr>
          <w:sz w:val="19"/>
          <w:szCs w:val="19"/>
        </w:rPr>
      </w:pPr>
      <w:r>
        <w:rPr>
          <w:sz w:val="19"/>
          <w:szCs w:val="19"/>
        </w:rPr>
        <w:t>Gi</w:t>
      </w:r>
      <w:r>
        <w:rPr>
          <w:sz w:val="19"/>
          <w:szCs w:val="19"/>
        </w:rPr>
        <w:t>ả</w:t>
      </w:r>
      <w:r>
        <w:rPr>
          <w:sz w:val="19"/>
          <w:szCs w:val="19"/>
        </w:rPr>
        <w:t xml:space="preserve">i thích: </w:t>
      </w:r>
    </w:p>
    <w:tbl>
      <w:tblPr>
        <w:tblStyle w:val="a"/>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5"/>
      </w:tblGrid>
      <w:tr w:rsidR="005025F6" w14:paraId="648D4118" w14:textId="77777777">
        <w:tc>
          <w:tcPr>
            <w:tcW w:w="4514" w:type="dxa"/>
            <w:shd w:val="clear" w:color="auto" w:fill="auto"/>
            <w:tcMar>
              <w:top w:w="100" w:type="dxa"/>
              <w:left w:w="100" w:type="dxa"/>
              <w:bottom w:w="100" w:type="dxa"/>
              <w:right w:w="100" w:type="dxa"/>
            </w:tcMar>
          </w:tcPr>
          <w:p w:rsidR="005025F6" w:rsidRDefault="00AF585E" w14:paraId="3BC549AE" w14:textId="77777777">
            <w:pPr>
              <w:widowControl w:val="0"/>
              <w:pBdr>
                <w:top w:val="nil"/>
                <w:left w:val="nil"/>
                <w:bottom w:val="nil"/>
                <w:right w:val="nil"/>
                <w:between w:val="nil"/>
              </w:pBdr>
              <w:spacing w:line="240" w:lineRule="auto"/>
              <w:rPr>
                <w:sz w:val="19"/>
                <w:szCs w:val="19"/>
              </w:rPr>
            </w:pPr>
            <w:r>
              <w:rPr>
                <w:sz w:val="19"/>
                <w:szCs w:val="19"/>
              </w:rPr>
              <w:t xml:space="preserve">Lý </w:t>
            </w:r>
            <w:r>
              <w:rPr>
                <w:sz w:val="19"/>
                <w:szCs w:val="19"/>
              </w:rPr>
              <w:t>thuy</w:t>
            </w:r>
            <w:r>
              <w:rPr>
                <w:sz w:val="19"/>
                <w:szCs w:val="19"/>
              </w:rPr>
              <w:t>ế</w:t>
            </w:r>
            <w:r>
              <w:rPr>
                <w:sz w:val="19"/>
                <w:szCs w:val="19"/>
              </w:rPr>
              <w:t>t c</w:t>
            </w:r>
            <w:r>
              <w:rPr>
                <w:sz w:val="19"/>
                <w:szCs w:val="19"/>
              </w:rPr>
              <w:t>ủ</w:t>
            </w:r>
            <w:r>
              <w:rPr>
                <w:sz w:val="19"/>
                <w:szCs w:val="19"/>
              </w:rPr>
              <w:t>a vi</w:t>
            </w:r>
            <w:r>
              <w:rPr>
                <w:sz w:val="19"/>
                <w:szCs w:val="19"/>
              </w:rPr>
              <w:t>ệ</w:t>
            </w:r>
            <w:r>
              <w:rPr>
                <w:sz w:val="19"/>
                <w:szCs w:val="19"/>
              </w:rPr>
              <w:t>c s</w:t>
            </w:r>
            <w:r>
              <w:rPr>
                <w:sz w:val="19"/>
                <w:szCs w:val="19"/>
              </w:rPr>
              <w:t>ử</w:t>
            </w:r>
            <w:r>
              <w:rPr>
                <w:sz w:val="19"/>
                <w:szCs w:val="19"/>
              </w:rPr>
              <w:t xml:space="preserve"> d</w:t>
            </w:r>
            <w:r>
              <w:rPr>
                <w:sz w:val="19"/>
                <w:szCs w:val="19"/>
              </w:rPr>
              <w:t>ụ</w:t>
            </w:r>
            <w:r>
              <w:rPr>
                <w:sz w:val="19"/>
                <w:szCs w:val="19"/>
              </w:rPr>
              <w:t>ng phép xoay và quaternion matrix có th</w:t>
            </w:r>
            <w:r>
              <w:rPr>
                <w:sz w:val="19"/>
                <w:szCs w:val="19"/>
              </w:rPr>
              <w:t>ể</w:t>
            </w:r>
            <w:r>
              <w:rPr>
                <w:sz w:val="19"/>
                <w:szCs w:val="19"/>
              </w:rPr>
              <w:t xml:space="preserve"> đ</w:t>
            </w:r>
            <w:r>
              <w:rPr>
                <w:sz w:val="19"/>
                <w:szCs w:val="19"/>
              </w:rPr>
              <w:t>ọ</w:t>
            </w:r>
            <w:r>
              <w:rPr>
                <w:sz w:val="19"/>
                <w:szCs w:val="19"/>
              </w:rPr>
              <w:t>c t</w:t>
            </w:r>
            <w:r>
              <w:rPr>
                <w:sz w:val="19"/>
                <w:szCs w:val="19"/>
              </w:rPr>
              <w:t>ạ</w:t>
            </w:r>
            <w:r>
              <w:rPr>
                <w:sz w:val="19"/>
                <w:szCs w:val="19"/>
              </w:rPr>
              <w:t xml:space="preserve">i </w:t>
            </w:r>
          </w:p>
          <w:p w:rsidR="005025F6" w:rsidRDefault="00AF585E" w14:paraId="1AA86B62" w14:textId="77777777">
            <w:pPr>
              <w:widowControl w:val="0"/>
              <w:pBdr>
                <w:top w:val="nil"/>
                <w:left w:val="nil"/>
                <w:bottom w:val="nil"/>
                <w:right w:val="nil"/>
                <w:between w:val="nil"/>
              </w:pBdr>
              <w:spacing w:line="240" w:lineRule="auto"/>
              <w:rPr>
                <w:sz w:val="19"/>
                <w:szCs w:val="19"/>
              </w:rPr>
            </w:pPr>
            <w:hyperlink r:id="rId9">
              <w:r>
                <w:rPr>
                  <w:color w:val="1155CC"/>
                  <w:sz w:val="19"/>
                  <w:szCs w:val="19"/>
                  <w:u w:val="single"/>
                </w:rPr>
                <w:t>https://en.wikipedia.org/wiki/Euler_angles</w:t>
              </w:r>
            </w:hyperlink>
          </w:p>
          <w:p w:rsidR="005025F6" w:rsidRDefault="005025F6" w14:paraId="4A2C59E7" w14:textId="77777777">
            <w:pPr>
              <w:widowControl w:val="0"/>
              <w:pBdr>
                <w:top w:val="nil"/>
                <w:left w:val="nil"/>
                <w:bottom w:val="nil"/>
                <w:right w:val="nil"/>
                <w:between w:val="nil"/>
              </w:pBdr>
              <w:spacing w:line="240" w:lineRule="auto"/>
              <w:rPr>
                <w:sz w:val="19"/>
                <w:szCs w:val="19"/>
              </w:rPr>
            </w:pPr>
          </w:p>
          <w:p w:rsidR="005025F6" w:rsidRDefault="00AF585E" w14:paraId="2281E1D0" w14:textId="77777777">
            <w:pPr>
              <w:widowControl w:val="0"/>
              <w:pBdr>
                <w:top w:val="nil"/>
                <w:left w:val="nil"/>
                <w:bottom w:val="nil"/>
                <w:right w:val="nil"/>
                <w:between w:val="nil"/>
              </w:pBdr>
              <w:spacing w:line="240" w:lineRule="auto"/>
              <w:rPr>
                <w:sz w:val="19"/>
                <w:szCs w:val="19"/>
              </w:rPr>
            </w:pPr>
            <w:r>
              <w:rPr>
                <w:sz w:val="19"/>
                <w:szCs w:val="19"/>
              </w:rPr>
              <w:t>Đ</w:t>
            </w:r>
            <w:r>
              <w:rPr>
                <w:sz w:val="19"/>
                <w:szCs w:val="19"/>
              </w:rPr>
              <w:t>ố</w:t>
            </w:r>
            <w:r>
              <w:rPr>
                <w:sz w:val="19"/>
                <w:szCs w:val="19"/>
              </w:rPr>
              <w:t>i v</w:t>
            </w:r>
            <w:r>
              <w:rPr>
                <w:sz w:val="19"/>
                <w:szCs w:val="19"/>
              </w:rPr>
              <w:t>ớ</w:t>
            </w:r>
            <w:r>
              <w:rPr>
                <w:sz w:val="19"/>
                <w:szCs w:val="19"/>
              </w:rPr>
              <w:t>i h</w:t>
            </w:r>
            <w:r>
              <w:rPr>
                <w:sz w:val="19"/>
                <w:szCs w:val="19"/>
              </w:rPr>
              <w:t>ệ</w:t>
            </w:r>
            <w:r>
              <w:rPr>
                <w:sz w:val="19"/>
                <w:szCs w:val="19"/>
              </w:rPr>
              <w:t xml:space="preserve"> game 2D c</w:t>
            </w:r>
            <w:r>
              <w:rPr>
                <w:sz w:val="19"/>
                <w:szCs w:val="19"/>
              </w:rPr>
              <w:t>ủ</w:t>
            </w:r>
            <w:r>
              <w:rPr>
                <w:sz w:val="19"/>
                <w:szCs w:val="19"/>
              </w:rPr>
              <w:t>a Unity. Ta c</w:t>
            </w:r>
            <w:r>
              <w:rPr>
                <w:sz w:val="19"/>
                <w:szCs w:val="19"/>
              </w:rPr>
              <w:t>ứ</w:t>
            </w:r>
            <w:r>
              <w:rPr>
                <w:sz w:val="19"/>
                <w:szCs w:val="19"/>
              </w:rPr>
              <w:t xml:space="preserve"> tư</w:t>
            </w:r>
            <w:r>
              <w:rPr>
                <w:sz w:val="19"/>
                <w:szCs w:val="19"/>
              </w:rPr>
              <w:t>ở</w:t>
            </w:r>
            <w:r>
              <w:rPr>
                <w:sz w:val="19"/>
                <w:szCs w:val="19"/>
              </w:rPr>
              <w:t>ng tư</w:t>
            </w:r>
            <w:r>
              <w:rPr>
                <w:sz w:val="19"/>
                <w:szCs w:val="19"/>
              </w:rPr>
              <w:t>ợ</w:t>
            </w:r>
            <w:r>
              <w:rPr>
                <w:sz w:val="19"/>
                <w:szCs w:val="19"/>
              </w:rPr>
              <w:t>ng đơn gi</w:t>
            </w:r>
            <w:r>
              <w:rPr>
                <w:sz w:val="19"/>
                <w:szCs w:val="19"/>
              </w:rPr>
              <w:t>ả</w:t>
            </w:r>
            <w:r>
              <w:rPr>
                <w:sz w:val="19"/>
                <w:szCs w:val="19"/>
              </w:rPr>
              <w:t>n là c</w:t>
            </w:r>
            <w:r>
              <w:rPr>
                <w:sz w:val="19"/>
                <w:szCs w:val="19"/>
              </w:rPr>
              <w:t>ắ</w:t>
            </w:r>
            <w:r>
              <w:rPr>
                <w:sz w:val="19"/>
                <w:szCs w:val="19"/>
              </w:rPr>
              <w:t>m cái tr</w:t>
            </w:r>
            <w:r>
              <w:rPr>
                <w:sz w:val="19"/>
                <w:szCs w:val="19"/>
              </w:rPr>
              <w:t>ụ</w:t>
            </w:r>
            <w:r>
              <w:rPr>
                <w:sz w:val="19"/>
                <w:szCs w:val="19"/>
              </w:rPr>
              <w:t xml:space="preserve">c Z làm </w:t>
            </w:r>
            <w:r>
              <w:rPr>
                <w:sz w:val="19"/>
                <w:szCs w:val="19"/>
              </w:rPr>
              <w:t>tr</w:t>
            </w:r>
            <w:r>
              <w:rPr>
                <w:sz w:val="19"/>
                <w:szCs w:val="19"/>
              </w:rPr>
              <w:t>ụ</w:t>
            </w:r>
            <w:r>
              <w:rPr>
                <w:sz w:val="19"/>
                <w:szCs w:val="19"/>
              </w:rPr>
              <w:t xml:space="preserve"> xoay, v</w:t>
            </w:r>
            <w:r>
              <w:rPr>
                <w:sz w:val="19"/>
                <w:szCs w:val="19"/>
              </w:rPr>
              <w:t>ặ</w:t>
            </w:r>
            <w:r>
              <w:rPr>
                <w:sz w:val="19"/>
                <w:szCs w:val="19"/>
              </w:rPr>
              <w:t>n Z m</w:t>
            </w:r>
            <w:r>
              <w:rPr>
                <w:sz w:val="19"/>
                <w:szCs w:val="19"/>
              </w:rPr>
              <w:t>ộ</w:t>
            </w:r>
            <w:r>
              <w:rPr>
                <w:sz w:val="19"/>
                <w:szCs w:val="19"/>
              </w:rPr>
              <w:t>t vòng bao nhiêu đ</w:t>
            </w:r>
            <w:r>
              <w:rPr>
                <w:sz w:val="19"/>
                <w:szCs w:val="19"/>
              </w:rPr>
              <w:t>ộ</w:t>
            </w:r>
            <w:r>
              <w:rPr>
                <w:sz w:val="19"/>
                <w:szCs w:val="19"/>
              </w:rPr>
              <w:t xml:space="preserve"> thì m</w:t>
            </w:r>
            <w:r>
              <w:rPr>
                <w:sz w:val="19"/>
                <w:szCs w:val="19"/>
              </w:rPr>
              <w:t>ặ</w:t>
            </w:r>
            <w:r>
              <w:rPr>
                <w:sz w:val="19"/>
                <w:szCs w:val="19"/>
              </w:rPr>
              <w:t>t ph</w:t>
            </w:r>
            <w:r>
              <w:rPr>
                <w:sz w:val="19"/>
                <w:szCs w:val="19"/>
              </w:rPr>
              <w:t>ẳ</w:t>
            </w:r>
            <w:r>
              <w:rPr>
                <w:sz w:val="19"/>
                <w:szCs w:val="19"/>
              </w:rPr>
              <w:t>ng game cũng xoay theo m</w:t>
            </w:r>
            <w:r>
              <w:rPr>
                <w:sz w:val="19"/>
                <w:szCs w:val="19"/>
              </w:rPr>
              <w:t>ộ</w:t>
            </w:r>
            <w:r>
              <w:rPr>
                <w:sz w:val="19"/>
                <w:szCs w:val="19"/>
              </w:rPr>
              <w:t xml:space="preserve">t góc anpha tương </w:t>
            </w:r>
            <w:r>
              <w:rPr>
                <w:sz w:val="19"/>
                <w:szCs w:val="19"/>
              </w:rPr>
              <w:t>ứ</w:t>
            </w:r>
            <w:r>
              <w:rPr>
                <w:sz w:val="19"/>
                <w:szCs w:val="19"/>
              </w:rPr>
              <w:t>ng.</w:t>
            </w:r>
          </w:p>
          <w:p w:rsidR="005025F6" w:rsidRDefault="005025F6" w14:paraId="6BC0BBCE" w14:textId="77777777">
            <w:pPr>
              <w:widowControl w:val="0"/>
              <w:pBdr>
                <w:top w:val="nil"/>
                <w:left w:val="nil"/>
                <w:bottom w:val="nil"/>
                <w:right w:val="nil"/>
                <w:between w:val="nil"/>
              </w:pBdr>
              <w:spacing w:line="240" w:lineRule="auto"/>
              <w:rPr>
                <w:sz w:val="19"/>
                <w:szCs w:val="19"/>
              </w:rPr>
            </w:pPr>
          </w:p>
          <w:p w:rsidR="005025F6" w:rsidRDefault="00AF585E" w14:paraId="5BF1C678" w14:textId="77777777">
            <w:pPr>
              <w:widowControl w:val="0"/>
              <w:pBdr>
                <w:top w:val="nil"/>
                <w:left w:val="nil"/>
                <w:bottom w:val="nil"/>
                <w:right w:val="nil"/>
                <w:between w:val="nil"/>
              </w:pBdr>
              <w:spacing w:line="240" w:lineRule="auto"/>
              <w:rPr>
                <w:sz w:val="19"/>
                <w:szCs w:val="19"/>
              </w:rPr>
            </w:pPr>
            <w:r>
              <w:rPr>
                <w:sz w:val="19"/>
                <w:szCs w:val="19"/>
              </w:rPr>
              <w:t>Hàm transform.Rotate(0,0, rotationAmount);</w:t>
            </w:r>
          </w:p>
          <w:p w:rsidR="005025F6" w:rsidRDefault="00AF585E" w14:paraId="6557D484" w14:textId="77777777">
            <w:pPr>
              <w:widowControl w:val="0"/>
              <w:pBdr>
                <w:top w:val="nil"/>
                <w:left w:val="nil"/>
                <w:bottom w:val="nil"/>
                <w:right w:val="nil"/>
                <w:between w:val="nil"/>
              </w:pBdr>
              <w:spacing w:line="240" w:lineRule="auto"/>
              <w:rPr>
                <w:sz w:val="19"/>
                <w:szCs w:val="19"/>
              </w:rPr>
            </w:pPr>
            <w:r>
              <w:rPr>
                <w:sz w:val="19"/>
                <w:szCs w:val="19"/>
              </w:rPr>
              <w:t>rotationAmount &lt;- là góc anpha c</w:t>
            </w:r>
            <w:r>
              <w:rPr>
                <w:sz w:val="19"/>
                <w:szCs w:val="19"/>
              </w:rPr>
              <w:t>ầ</w:t>
            </w:r>
            <w:r>
              <w:rPr>
                <w:sz w:val="19"/>
                <w:szCs w:val="19"/>
              </w:rPr>
              <w:t>n xoay range (0-&gt;360) THÊM.</w:t>
            </w:r>
          </w:p>
        </w:tc>
        <w:tc>
          <w:tcPr>
            <w:tcW w:w="4514" w:type="dxa"/>
            <w:shd w:val="clear" w:color="auto" w:fill="auto"/>
            <w:tcMar>
              <w:top w:w="100" w:type="dxa"/>
              <w:left w:w="100" w:type="dxa"/>
              <w:bottom w:w="100" w:type="dxa"/>
              <w:right w:w="100" w:type="dxa"/>
            </w:tcMar>
          </w:tcPr>
          <w:p w:rsidR="005025F6" w:rsidRDefault="00AF585E" w14:paraId="7580AD82" w14:textId="77777777">
            <w:pPr>
              <w:widowControl w:val="0"/>
              <w:pBdr>
                <w:top w:val="nil"/>
                <w:left w:val="nil"/>
                <w:bottom w:val="nil"/>
                <w:right w:val="nil"/>
                <w:between w:val="nil"/>
              </w:pBdr>
              <w:spacing w:line="240" w:lineRule="auto"/>
              <w:rPr>
                <w:sz w:val="19"/>
                <w:szCs w:val="19"/>
              </w:rPr>
            </w:pPr>
            <w:r>
              <w:rPr>
                <w:noProof/>
                <w:sz w:val="19"/>
                <w:szCs w:val="19"/>
              </w:rPr>
              <w:drawing>
                <wp:inline distT="114300" distB="114300" distL="114300" distR="114300" wp14:anchorId="016E446E" wp14:editId="7E43EAED">
                  <wp:extent cx="2243138" cy="1850981"/>
                  <wp:effectExtent l="0" t="0" r="0" b="0"/>
                  <wp:docPr id="130"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
                          <a:srcRect/>
                          <a:stretch>
                            <a:fillRect/>
                          </a:stretch>
                        </pic:blipFill>
                        <pic:spPr>
                          <a:xfrm>
                            <a:off x="0" y="0"/>
                            <a:ext cx="2243138" cy="1850981"/>
                          </a:xfrm>
                          <a:prstGeom prst="rect">
                            <a:avLst/>
                          </a:prstGeom>
                          <a:ln/>
                        </pic:spPr>
                      </pic:pic>
                    </a:graphicData>
                  </a:graphic>
                </wp:inline>
              </w:drawing>
            </w:r>
          </w:p>
        </w:tc>
      </w:tr>
    </w:tbl>
    <w:p w:rsidR="005025F6" w:rsidRDefault="00AF585E" w14:paraId="1A073314" w14:textId="77777777">
      <w:pPr>
        <w:pStyle w:val="Heading2"/>
        <w:keepNext w:val="0"/>
        <w:keepLines w:val="0"/>
        <w:spacing w:after="80"/>
        <w:rPr>
          <w:b/>
          <w:sz w:val="34"/>
          <w:szCs w:val="34"/>
        </w:rPr>
      </w:pPr>
      <w:bookmarkStart w:name="_Toc113467752" w:id="3"/>
      <w:r>
        <w:rPr>
          <w:b/>
          <w:sz w:val="34"/>
          <w:szCs w:val="34"/>
        </w:rPr>
        <w:t>Xoay quanh m</w:t>
      </w:r>
      <w:r>
        <w:rPr>
          <w:b/>
          <w:sz w:val="34"/>
          <w:szCs w:val="34"/>
        </w:rPr>
        <w:t>ộ</w:t>
      </w:r>
      <w:r>
        <w:rPr>
          <w:b/>
          <w:sz w:val="34"/>
          <w:szCs w:val="34"/>
        </w:rPr>
        <w:t>t đi</w:t>
      </w:r>
      <w:r>
        <w:rPr>
          <w:b/>
          <w:sz w:val="34"/>
          <w:szCs w:val="34"/>
        </w:rPr>
        <w:t>ể</w:t>
      </w:r>
      <w:r>
        <w:rPr>
          <w:b/>
          <w:sz w:val="34"/>
          <w:szCs w:val="34"/>
        </w:rPr>
        <w:t>m pivot</w:t>
      </w:r>
      <w:bookmarkEnd w:id="3"/>
    </w:p>
    <w:p w:rsidR="005025F6" w:rsidRDefault="00AF585E" w14:paraId="213F3553" w14:textId="77777777">
      <w:pPr>
        <w:spacing w:before="240"/>
        <w:ind w:firstLine="720"/>
        <w:rPr>
          <w:sz w:val="19"/>
          <w:szCs w:val="19"/>
        </w:rPr>
      </w:pPr>
      <w:r>
        <w:rPr>
          <w:color w:val="0000FF"/>
          <w:sz w:val="19"/>
          <w:szCs w:val="19"/>
        </w:rPr>
        <w:t>float</w:t>
      </w:r>
      <w:r>
        <w:rPr>
          <w:sz w:val="19"/>
          <w:szCs w:val="19"/>
        </w:rPr>
        <w:t xml:space="preserve"> </w:t>
      </w:r>
      <w:r>
        <w:rPr>
          <w:sz w:val="19"/>
          <w:szCs w:val="19"/>
        </w:rPr>
        <w:t>rotationInput = Input.GetAxis(</w:t>
      </w:r>
      <w:r>
        <w:rPr>
          <w:color w:val="A31515"/>
          <w:sz w:val="19"/>
          <w:szCs w:val="19"/>
        </w:rPr>
        <w:t>"Rotate"</w:t>
      </w:r>
      <w:r>
        <w:rPr>
          <w:sz w:val="19"/>
          <w:szCs w:val="19"/>
        </w:rPr>
        <w:t>);</w:t>
      </w:r>
    </w:p>
    <w:p w:rsidR="005025F6" w:rsidRDefault="00AF585E" w14:paraId="10ED6754" w14:textId="77777777">
      <w:pPr>
        <w:spacing w:before="240"/>
        <w:rPr>
          <w:sz w:val="19"/>
          <w:szCs w:val="19"/>
        </w:rPr>
      </w:pPr>
      <w:r>
        <w:rPr>
          <w:sz w:val="19"/>
          <w:szCs w:val="19"/>
        </w:rPr>
        <w:t xml:space="preserve">    </w:t>
      </w:r>
      <w:r>
        <w:rPr>
          <w:sz w:val="19"/>
          <w:szCs w:val="19"/>
        </w:rPr>
        <w:tab/>
      </w:r>
      <w:r>
        <w:rPr>
          <w:color w:val="0000FF"/>
          <w:sz w:val="19"/>
          <w:szCs w:val="19"/>
        </w:rPr>
        <w:t>if</w:t>
      </w:r>
      <w:r>
        <w:rPr>
          <w:sz w:val="19"/>
          <w:szCs w:val="19"/>
        </w:rPr>
        <w:t xml:space="preserve"> (rotationInput != 0)</w:t>
      </w:r>
    </w:p>
    <w:p w:rsidR="005025F6" w:rsidRDefault="00AF585E" w14:paraId="7EA1C180" w14:textId="77777777">
      <w:pPr>
        <w:spacing w:before="240"/>
        <w:rPr>
          <w:sz w:val="19"/>
          <w:szCs w:val="19"/>
        </w:rPr>
      </w:pPr>
      <w:r>
        <w:rPr>
          <w:sz w:val="19"/>
          <w:szCs w:val="19"/>
        </w:rPr>
        <w:t xml:space="preserve">    </w:t>
      </w:r>
      <w:r>
        <w:rPr>
          <w:sz w:val="19"/>
          <w:szCs w:val="19"/>
        </w:rPr>
        <w:tab/>
      </w:r>
      <w:r>
        <w:rPr>
          <w:sz w:val="19"/>
          <w:szCs w:val="19"/>
        </w:rPr>
        <w:t>{</w:t>
      </w:r>
    </w:p>
    <w:p w:rsidR="005025F6" w:rsidRDefault="00AF585E" w14:paraId="1E89505A" w14:textId="77777777">
      <w:pPr>
        <w:spacing w:before="240"/>
        <w:ind w:left="720"/>
        <w:rPr>
          <w:color w:val="008000"/>
          <w:sz w:val="19"/>
          <w:szCs w:val="19"/>
        </w:rPr>
      </w:pPr>
      <w:r>
        <w:rPr>
          <w:sz w:val="19"/>
          <w:szCs w:val="19"/>
        </w:rPr>
        <w:t xml:space="preserve">         </w:t>
      </w:r>
      <w:r>
        <w:rPr>
          <w:sz w:val="19"/>
          <w:szCs w:val="19"/>
        </w:rPr>
        <w:tab/>
      </w:r>
      <w:r>
        <w:rPr>
          <w:color w:val="008000"/>
          <w:sz w:val="19"/>
          <w:szCs w:val="19"/>
        </w:rPr>
        <w:t>// calculate rotation amount and apply rotation</w:t>
      </w:r>
    </w:p>
    <w:p w:rsidR="005025F6" w:rsidRDefault="00AF585E" w14:paraId="14DC421F"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rotationAmount = RotateDegreesPerSecond * Time.deltaTime;</w:t>
      </w:r>
    </w:p>
    <w:p w:rsidR="005025F6" w:rsidRDefault="00AF585E" w14:paraId="60E1664B" w14:textId="77777777">
      <w:pPr>
        <w:spacing w:before="240"/>
        <w:ind w:left="720"/>
        <w:rPr>
          <w:sz w:val="19"/>
          <w:szCs w:val="19"/>
        </w:rPr>
      </w:pPr>
      <w:r>
        <w:rPr>
          <w:sz w:val="19"/>
          <w:szCs w:val="19"/>
        </w:rPr>
        <w:t xml:space="preserve">        </w:t>
      </w:r>
      <w:r>
        <w:rPr>
          <w:sz w:val="19"/>
          <w:szCs w:val="19"/>
        </w:rPr>
        <w:tab/>
      </w:r>
      <w:r>
        <w:rPr>
          <w:color w:val="0000FF"/>
          <w:sz w:val="19"/>
          <w:szCs w:val="19"/>
        </w:rPr>
        <w:t>if</w:t>
      </w:r>
      <w:r>
        <w:rPr>
          <w:sz w:val="19"/>
          <w:szCs w:val="19"/>
        </w:rPr>
        <w:t xml:space="preserve"> (rotationInput &lt; 0)</w:t>
      </w:r>
    </w:p>
    <w:p w:rsidR="005025F6" w:rsidRDefault="00AF585E" w14:paraId="421E2C94"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1AA101BC" w14:textId="77777777">
      <w:pPr>
        <w:spacing w:before="240"/>
        <w:ind w:left="720"/>
        <w:rPr>
          <w:sz w:val="19"/>
          <w:szCs w:val="19"/>
        </w:rPr>
      </w:pPr>
      <w:r>
        <w:rPr>
          <w:sz w:val="19"/>
          <w:szCs w:val="19"/>
        </w:rPr>
        <w:t xml:space="preserve">     </w:t>
      </w:r>
      <w:r>
        <w:rPr>
          <w:sz w:val="19"/>
          <w:szCs w:val="19"/>
        </w:rPr>
        <w:t xml:space="preserve">       </w:t>
      </w:r>
      <w:r>
        <w:rPr>
          <w:sz w:val="19"/>
          <w:szCs w:val="19"/>
        </w:rPr>
        <w:tab/>
      </w:r>
      <w:r>
        <w:rPr>
          <w:sz w:val="19"/>
          <w:szCs w:val="19"/>
        </w:rPr>
        <w:tab/>
      </w:r>
      <w:r>
        <w:rPr>
          <w:sz w:val="19"/>
          <w:szCs w:val="19"/>
        </w:rPr>
        <w:t>rotationAmount *= -1;</w:t>
      </w:r>
    </w:p>
    <w:p w:rsidR="005025F6" w:rsidRDefault="00AF585E" w14:paraId="2DCC4637"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10AE794F" w14:textId="77777777">
      <w:pPr>
        <w:spacing w:before="240"/>
        <w:ind w:left="720"/>
        <w:rPr>
          <w:sz w:val="19"/>
          <w:szCs w:val="19"/>
        </w:rPr>
      </w:pPr>
      <w:r>
        <w:rPr>
          <w:sz w:val="19"/>
          <w:szCs w:val="19"/>
        </w:rPr>
        <w:t xml:space="preserve">        </w:t>
      </w:r>
      <w:r>
        <w:rPr>
          <w:sz w:val="19"/>
          <w:szCs w:val="19"/>
        </w:rPr>
        <w:tab/>
      </w:r>
      <w:r>
        <w:rPr>
          <w:sz w:val="19"/>
          <w:szCs w:val="19"/>
        </w:rPr>
        <w:t>GameObject pivot = GameObject.FindGameObjectWithTag(</w:t>
      </w:r>
      <w:r>
        <w:rPr>
          <w:color w:val="A31515"/>
          <w:sz w:val="19"/>
          <w:szCs w:val="19"/>
        </w:rPr>
        <w:t>"gunpivot"</w:t>
      </w:r>
      <w:r>
        <w:rPr>
          <w:sz w:val="19"/>
          <w:szCs w:val="19"/>
        </w:rPr>
        <w:t>);</w:t>
      </w:r>
    </w:p>
    <w:p w:rsidR="005025F6" w:rsidRDefault="00AF585E" w14:paraId="10709090" w14:textId="77777777">
      <w:pPr>
        <w:spacing w:before="240"/>
        <w:ind w:left="720"/>
        <w:rPr>
          <w:sz w:val="19"/>
          <w:szCs w:val="19"/>
        </w:rPr>
      </w:pPr>
      <w:r>
        <w:rPr>
          <w:sz w:val="19"/>
          <w:szCs w:val="19"/>
        </w:rPr>
        <w:lastRenderedPageBreak/>
        <w:t xml:space="preserve">            transform.RotateAround(pivot.transform.position, </w:t>
      </w:r>
      <w:r>
        <w:rPr>
          <w:color w:val="0000FF"/>
          <w:sz w:val="19"/>
          <w:szCs w:val="19"/>
        </w:rPr>
        <w:t>new</w:t>
      </w:r>
      <w:r>
        <w:rPr>
          <w:sz w:val="19"/>
          <w:szCs w:val="19"/>
        </w:rPr>
        <w:t xml:space="preserve"> Vector3(0,0,1), rotationAmount);</w:t>
      </w:r>
    </w:p>
    <w:p w:rsidR="005025F6" w:rsidRDefault="00AF585E" w14:paraId="49669504" w14:textId="77777777">
      <w:pPr>
        <w:spacing w:before="240"/>
        <w:rPr>
          <w:sz w:val="19"/>
          <w:szCs w:val="19"/>
        </w:rPr>
      </w:pPr>
      <w:r>
        <w:rPr>
          <w:sz w:val="19"/>
          <w:szCs w:val="19"/>
        </w:rPr>
        <w:t xml:space="preserve">     </w:t>
      </w:r>
      <w:r>
        <w:rPr>
          <w:sz w:val="19"/>
          <w:szCs w:val="19"/>
        </w:rPr>
        <w:tab/>
      </w:r>
      <w:r>
        <w:rPr>
          <w:sz w:val="19"/>
          <w:szCs w:val="19"/>
        </w:rPr>
        <w:t>}</w:t>
      </w:r>
    </w:p>
    <w:p w:rsidR="005025F6" w:rsidRDefault="00AF585E" w14:paraId="7F6F96D6" w14:textId="77777777">
      <w:pPr>
        <w:spacing w:before="240"/>
        <w:rPr>
          <w:sz w:val="19"/>
          <w:szCs w:val="19"/>
        </w:rPr>
      </w:pPr>
      <w:r>
        <w:rPr>
          <w:sz w:val="19"/>
          <w:szCs w:val="19"/>
        </w:rPr>
        <w:t xml:space="preserve"> Gi</w:t>
      </w:r>
      <w:r>
        <w:rPr>
          <w:sz w:val="19"/>
          <w:szCs w:val="19"/>
        </w:rPr>
        <w:t>ả</w:t>
      </w:r>
      <w:r>
        <w:rPr>
          <w:sz w:val="19"/>
          <w:szCs w:val="19"/>
        </w:rPr>
        <w:t>i thích:</w:t>
      </w:r>
    </w:p>
    <w:tbl>
      <w:tblPr>
        <w:tblStyle w:val="a0"/>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5"/>
      </w:tblGrid>
      <w:tr w:rsidR="005025F6" w14:paraId="2A649F26" w14:textId="77777777">
        <w:trPr>
          <w:trHeight w:val="413"/>
        </w:trPr>
        <w:tc>
          <w:tcPr>
            <w:tcW w:w="4514" w:type="dxa"/>
            <w:shd w:val="clear" w:color="auto" w:fill="auto"/>
            <w:tcMar>
              <w:top w:w="100" w:type="dxa"/>
              <w:left w:w="100" w:type="dxa"/>
              <w:bottom w:w="100" w:type="dxa"/>
              <w:right w:w="100" w:type="dxa"/>
            </w:tcMar>
          </w:tcPr>
          <w:p w:rsidR="005025F6" w:rsidRDefault="00AF585E" w14:paraId="76FA8E85" w14:textId="77777777">
            <w:pPr>
              <w:widowControl w:val="0"/>
              <w:pBdr>
                <w:top w:val="nil"/>
                <w:left w:val="nil"/>
                <w:bottom w:val="nil"/>
                <w:right w:val="nil"/>
                <w:between w:val="nil"/>
              </w:pBdr>
              <w:spacing w:line="240" w:lineRule="auto"/>
              <w:rPr>
                <w:sz w:val="19"/>
                <w:szCs w:val="19"/>
              </w:rPr>
            </w:pPr>
            <w:r>
              <w:rPr>
                <w:sz w:val="19"/>
                <w:szCs w:val="19"/>
              </w:rPr>
              <w:t>Nó tương t</w:t>
            </w:r>
            <w:r>
              <w:rPr>
                <w:sz w:val="19"/>
                <w:szCs w:val="19"/>
              </w:rPr>
              <w:t>ự</w:t>
            </w:r>
            <w:r>
              <w:rPr>
                <w:sz w:val="19"/>
                <w:szCs w:val="19"/>
              </w:rPr>
              <w:t xml:space="preserve"> phép xoay</w:t>
            </w:r>
            <w:r>
              <w:rPr>
                <w:sz w:val="19"/>
                <w:szCs w:val="19"/>
              </w:rPr>
              <w:t xml:space="preserve"> gameObject thôi, tuy nhiên </w:t>
            </w:r>
            <w:r>
              <w:rPr>
                <w:sz w:val="19"/>
                <w:szCs w:val="19"/>
              </w:rPr>
              <w:t>ở</w:t>
            </w:r>
            <w:r>
              <w:rPr>
                <w:sz w:val="19"/>
                <w:szCs w:val="19"/>
              </w:rPr>
              <w:t xml:space="preserve"> trên thì hàm Rotation hay Rotate s</w:t>
            </w:r>
            <w:r>
              <w:rPr>
                <w:sz w:val="19"/>
                <w:szCs w:val="19"/>
              </w:rPr>
              <w:t>ẽ</w:t>
            </w:r>
            <w:r>
              <w:rPr>
                <w:sz w:val="19"/>
                <w:szCs w:val="19"/>
              </w:rPr>
              <w:t xml:space="preserve"> xoay object quanh tr</w:t>
            </w:r>
            <w:r>
              <w:rPr>
                <w:sz w:val="19"/>
                <w:szCs w:val="19"/>
              </w:rPr>
              <w:t>ụ</w:t>
            </w:r>
            <w:r>
              <w:rPr>
                <w:sz w:val="19"/>
                <w:szCs w:val="19"/>
              </w:rPr>
              <w:t>c (tâm) c</w:t>
            </w:r>
            <w:r>
              <w:rPr>
                <w:sz w:val="19"/>
                <w:szCs w:val="19"/>
              </w:rPr>
              <w:t>ủ</w:t>
            </w:r>
            <w:r>
              <w:rPr>
                <w:sz w:val="19"/>
                <w:szCs w:val="19"/>
              </w:rPr>
              <w:t>a chính object đó.</w:t>
            </w:r>
          </w:p>
          <w:p w:rsidR="005025F6" w:rsidRDefault="005025F6" w14:paraId="053A6B0C" w14:textId="77777777">
            <w:pPr>
              <w:widowControl w:val="0"/>
              <w:pBdr>
                <w:top w:val="nil"/>
                <w:left w:val="nil"/>
                <w:bottom w:val="nil"/>
                <w:right w:val="nil"/>
                <w:between w:val="nil"/>
              </w:pBdr>
              <w:spacing w:line="240" w:lineRule="auto"/>
              <w:rPr>
                <w:sz w:val="19"/>
                <w:szCs w:val="19"/>
              </w:rPr>
            </w:pPr>
          </w:p>
          <w:p w:rsidR="005025F6" w:rsidRDefault="00AF585E" w14:paraId="2D296009" w14:textId="77777777">
            <w:pPr>
              <w:widowControl w:val="0"/>
              <w:pBdr>
                <w:top w:val="nil"/>
                <w:left w:val="nil"/>
                <w:bottom w:val="nil"/>
                <w:right w:val="nil"/>
                <w:between w:val="nil"/>
              </w:pBdr>
              <w:spacing w:line="240" w:lineRule="auto"/>
              <w:rPr>
                <w:sz w:val="19"/>
                <w:szCs w:val="19"/>
              </w:rPr>
            </w:pPr>
            <w:r>
              <w:rPr>
                <w:sz w:val="19"/>
                <w:szCs w:val="19"/>
              </w:rPr>
              <w:t>Còn khi ta mu</w:t>
            </w:r>
            <w:r>
              <w:rPr>
                <w:sz w:val="19"/>
                <w:szCs w:val="19"/>
              </w:rPr>
              <w:t>ố</w:t>
            </w:r>
            <w:r>
              <w:rPr>
                <w:sz w:val="19"/>
                <w:szCs w:val="19"/>
              </w:rPr>
              <w:t>n xoay object quanh 1 đi</w:t>
            </w:r>
            <w:r>
              <w:rPr>
                <w:sz w:val="19"/>
                <w:szCs w:val="19"/>
              </w:rPr>
              <w:t>ể</w:t>
            </w:r>
            <w:r>
              <w:rPr>
                <w:sz w:val="19"/>
                <w:szCs w:val="19"/>
              </w:rPr>
              <w:t>m cho trư</w:t>
            </w:r>
            <w:r>
              <w:rPr>
                <w:sz w:val="19"/>
                <w:szCs w:val="19"/>
              </w:rPr>
              <w:t>ớ</w:t>
            </w:r>
            <w:r>
              <w:rPr>
                <w:sz w:val="19"/>
                <w:szCs w:val="19"/>
              </w:rPr>
              <w:t>c thì có th</w:t>
            </w:r>
            <w:r>
              <w:rPr>
                <w:sz w:val="19"/>
                <w:szCs w:val="19"/>
              </w:rPr>
              <w:t>ể</w:t>
            </w:r>
            <w:r>
              <w:rPr>
                <w:sz w:val="19"/>
                <w:szCs w:val="19"/>
              </w:rPr>
              <w:t xml:space="preserve"> dùng transform.RotateAround chính là degree (0-&gt;360) mà ta c</w:t>
            </w:r>
            <w:r>
              <w:rPr>
                <w:sz w:val="19"/>
                <w:szCs w:val="19"/>
              </w:rPr>
              <w:t>ầ</w:t>
            </w:r>
            <w:r>
              <w:rPr>
                <w:sz w:val="19"/>
                <w:szCs w:val="19"/>
              </w:rPr>
              <w:t>n xoay.</w:t>
            </w:r>
          </w:p>
        </w:tc>
        <w:tc>
          <w:tcPr>
            <w:tcW w:w="4514" w:type="dxa"/>
            <w:shd w:val="clear" w:color="auto" w:fill="auto"/>
            <w:tcMar>
              <w:top w:w="100" w:type="dxa"/>
              <w:left w:w="100" w:type="dxa"/>
              <w:bottom w:w="100" w:type="dxa"/>
              <w:right w:w="100" w:type="dxa"/>
            </w:tcMar>
          </w:tcPr>
          <w:p w:rsidR="005025F6" w:rsidRDefault="00AF585E" w14:paraId="27560759" w14:textId="77777777">
            <w:pPr>
              <w:widowControl w:val="0"/>
              <w:pBdr>
                <w:top w:val="nil"/>
                <w:left w:val="nil"/>
                <w:bottom w:val="nil"/>
                <w:right w:val="nil"/>
                <w:between w:val="nil"/>
              </w:pBdr>
              <w:spacing w:line="240" w:lineRule="auto"/>
              <w:rPr>
                <w:sz w:val="19"/>
                <w:szCs w:val="19"/>
              </w:rPr>
            </w:pPr>
            <w:r>
              <w:rPr>
                <w:noProof/>
                <w:sz w:val="19"/>
                <w:szCs w:val="19"/>
              </w:rPr>
              <w:drawing>
                <wp:inline distT="114300" distB="114300" distL="114300" distR="114300" wp14:anchorId="0E98846E" wp14:editId="0C1D386C">
                  <wp:extent cx="2724150" cy="2133600"/>
                  <wp:effectExtent l="0" t="0" r="0" b="0"/>
                  <wp:docPr id="138"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
                          <a:srcRect/>
                          <a:stretch>
                            <a:fillRect/>
                          </a:stretch>
                        </pic:blipFill>
                        <pic:spPr>
                          <a:xfrm>
                            <a:off x="0" y="0"/>
                            <a:ext cx="2724150" cy="2133600"/>
                          </a:xfrm>
                          <a:prstGeom prst="rect">
                            <a:avLst/>
                          </a:prstGeom>
                          <a:ln/>
                        </pic:spPr>
                      </pic:pic>
                    </a:graphicData>
                  </a:graphic>
                </wp:inline>
              </w:drawing>
            </w:r>
          </w:p>
        </w:tc>
      </w:tr>
    </w:tbl>
    <w:p w:rsidR="005025F6" w:rsidRDefault="00AF585E" w14:paraId="713A4905" w14:textId="77777777">
      <w:pPr>
        <w:spacing w:before="240"/>
        <w:rPr>
          <w:sz w:val="19"/>
          <w:szCs w:val="19"/>
        </w:rPr>
      </w:pPr>
      <w:r>
        <w:rPr>
          <w:sz w:val="19"/>
          <w:szCs w:val="19"/>
        </w:rPr>
        <w:t xml:space="preserve"> </w:t>
      </w:r>
    </w:p>
    <w:p w:rsidR="005025F6" w:rsidRDefault="00AF585E" w14:paraId="64104B50" w14:textId="77777777">
      <w:pPr>
        <w:pStyle w:val="Heading2"/>
        <w:keepNext w:val="0"/>
        <w:keepLines w:val="0"/>
        <w:spacing w:after="80"/>
        <w:rPr>
          <w:b/>
          <w:sz w:val="34"/>
          <w:szCs w:val="34"/>
        </w:rPr>
      </w:pPr>
      <w:bookmarkStart w:name="_Toc113467753" w:id="4"/>
      <w:r w:rsidRPr="31430857" w:rsidR="31430857">
        <w:rPr>
          <w:b w:val="1"/>
          <w:bCs w:val="1"/>
          <w:sz w:val="34"/>
          <w:szCs w:val="34"/>
        </w:rPr>
        <w:t>Thay đ</w:t>
      </w:r>
      <w:r w:rsidRPr="31430857" w:rsidR="31430857">
        <w:rPr>
          <w:b w:val="1"/>
          <w:bCs w:val="1"/>
          <w:sz w:val="34"/>
          <w:szCs w:val="34"/>
        </w:rPr>
        <w:t>ổ</w:t>
      </w:r>
      <w:r w:rsidRPr="31430857" w:rsidR="31430857">
        <w:rPr>
          <w:b w:val="1"/>
          <w:bCs w:val="1"/>
          <w:sz w:val="34"/>
          <w:szCs w:val="34"/>
        </w:rPr>
        <w:t>i kích thư</w:t>
      </w:r>
      <w:r w:rsidRPr="31430857" w:rsidR="31430857">
        <w:rPr>
          <w:b w:val="1"/>
          <w:bCs w:val="1"/>
          <w:sz w:val="34"/>
          <w:szCs w:val="34"/>
        </w:rPr>
        <w:t>ớ</w:t>
      </w:r>
      <w:r w:rsidRPr="31430857" w:rsidR="31430857">
        <w:rPr>
          <w:b w:val="1"/>
          <w:bCs w:val="1"/>
          <w:sz w:val="34"/>
          <w:szCs w:val="34"/>
        </w:rPr>
        <w:t>c</w:t>
      </w:r>
      <w:bookmarkEnd w:id="4"/>
    </w:p>
    <w:p w:rsidR="31430857" w:rsidP="31430857" w:rsidRDefault="31430857" w14:paraId="2D1461B0" w14:textId="3A024100">
      <w:pPr>
        <w:pStyle w:val="Normal"/>
        <w:spacing w:before="240"/>
        <w:rPr>
          <w:sz w:val="19"/>
          <w:szCs w:val="19"/>
        </w:rPr>
      </w:pPr>
      <w:r w:rsidRPr="31430857" w:rsidR="31430857">
        <w:rPr>
          <w:sz w:val="19"/>
          <w:szCs w:val="19"/>
        </w:rPr>
        <w:t>protected void OnCollisionEnter (Collision collision)</w:t>
      </w:r>
    </w:p>
    <w:p w:rsidR="31430857" w:rsidP="31430857" w:rsidRDefault="31430857" w14:paraId="4652361A" w14:textId="6A571FB1">
      <w:pPr>
        <w:pStyle w:val="Normal"/>
        <w:spacing w:before="240"/>
        <w:rPr>
          <w:sz w:val="19"/>
          <w:szCs w:val="19"/>
        </w:rPr>
      </w:pPr>
      <w:r w:rsidRPr="31430857" w:rsidR="31430857">
        <w:rPr>
          <w:sz w:val="19"/>
          <w:szCs w:val="19"/>
        </w:rPr>
        <w:t xml:space="preserve">    {</w:t>
      </w:r>
    </w:p>
    <w:p w:rsidR="31430857" w:rsidP="31430857" w:rsidRDefault="31430857" w14:paraId="1C39F43A" w14:textId="47DA6D44">
      <w:pPr>
        <w:pStyle w:val="Normal"/>
        <w:spacing w:before="240"/>
        <w:rPr>
          <w:sz w:val="19"/>
          <w:szCs w:val="19"/>
        </w:rPr>
      </w:pPr>
      <w:r w:rsidRPr="31430857" w:rsidR="31430857">
        <w:rPr>
          <w:sz w:val="19"/>
          <w:szCs w:val="19"/>
        </w:rPr>
        <w:t xml:space="preserve">        if()</w:t>
      </w:r>
    </w:p>
    <w:p w:rsidR="31430857" w:rsidP="31430857" w:rsidRDefault="31430857" w14:paraId="07541AB5" w14:textId="6350C621">
      <w:pPr>
        <w:pStyle w:val="Normal"/>
        <w:spacing w:before="240"/>
        <w:rPr>
          <w:sz w:val="19"/>
          <w:szCs w:val="19"/>
        </w:rPr>
      </w:pPr>
      <w:r w:rsidRPr="31430857" w:rsidR="31430857">
        <w:rPr>
          <w:sz w:val="19"/>
          <w:szCs w:val="19"/>
        </w:rPr>
        <w:t xml:space="preserve">    }</w:t>
      </w:r>
    </w:p>
    <w:p w:rsidR="005025F6" w:rsidRDefault="00AF585E" w14:paraId="2C4C259E" w14:textId="77777777">
      <w:pPr>
        <w:spacing w:before="240"/>
        <w:rPr>
          <w:sz w:val="19"/>
          <w:szCs w:val="19"/>
        </w:rPr>
      </w:pPr>
      <w:r>
        <w:rPr>
          <w:sz w:val="19"/>
          <w:szCs w:val="19"/>
        </w:rPr>
        <w:t xml:space="preserve"> </w:t>
      </w:r>
    </w:p>
    <w:p w:rsidR="005025F6" w:rsidRDefault="00AF585E" w14:paraId="004BDF84" w14:textId="77777777">
      <w:pPr>
        <w:spacing w:before="240"/>
        <w:rPr>
          <w:sz w:val="19"/>
          <w:szCs w:val="19"/>
        </w:rPr>
      </w:pPr>
      <w:r>
        <w:rPr>
          <w:sz w:val="19"/>
          <w:szCs w:val="19"/>
        </w:rPr>
        <w:t xml:space="preserve"> </w:t>
      </w:r>
    </w:p>
    <w:p w:rsidR="005025F6" w:rsidRDefault="00AF585E" w14:paraId="79CA7882" w14:textId="77777777">
      <w:pPr>
        <w:pStyle w:val="Heading2"/>
        <w:keepNext w:val="0"/>
        <w:keepLines w:val="0"/>
        <w:spacing w:after="80"/>
        <w:rPr>
          <w:b/>
          <w:sz w:val="34"/>
          <w:szCs w:val="34"/>
        </w:rPr>
      </w:pPr>
      <w:bookmarkStart w:name="_Toc113467754" w:id="5"/>
      <w:r>
        <w:rPr>
          <w:b/>
          <w:sz w:val="34"/>
          <w:szCs w:val="34"/>
        </w:rPr>
        <w:t>Tính Vector2D d</w:t>
      </w:r>
      <w:r>
        <w:rPr>
          <w:b/>
          <w:sz w:val="34"/>
          <w:szCs w:val="34"/>
        </w:rPr>
        <w:t>ự</w:t>
      </w:r>
      <w:r>
        <w:rPr>
          <w:b/>
          <w:sz w:val="34"/>
          <w:szCs w:val="34"/>
        </w:rPr>
        <w:t>a trên góc đ</w:t>
      </w:r>
      <w:r>
        <w:rPr>
          <w:b/>
          <w:sz w:val="34"/>
          <w:szCs w:val="34"/>
        </w:rPr>
        <w:t>ầ</w:t>
      </w:r>
      <w:r>
        <w:rPr>
          <w:b/>
          <w:sz w:val="34"/>
          <w:szCs w:val="34"/>
        </w:rPr>
        <w:t>u vào</w:t>
      </w:r>
      <w:bookmarkEnd w:id="5"/>
    </w:p>
    <w:p w:rsidR="005025F6" w:rsidRDefault="00AF585E" w14:paraId="677DFDD9" w14:textId="77777777">
      <w:pPr>
        <w:spacing w:before="240"/>
        <w:rPr>
          <w:sz w:val="19"/>
          <w:szCs w:val="19"/>
        </w:rPr>
      </w:pPr>
      <w:r>
        <w:rPr>
          <w:sz w:val="19"/>
          <w:szCs w:val="19"/>
        </w:rPr>
        <w:t xml:space="preserve">Vector2 </w:t>
      </w:r>
      <w:r>
        <w:rPr>
          <w:sz w:val="19"/>
          <w:szCs w:val="19"/>
        </w:rPr>
        <w:t>getForceDirectionByDegree(</w:t>
      </w:r>
      <w:r>
        <w:rPr>
          <w:color w:val="0000FF"/>
          <w:sz w:val="19"/>
          <w:szCs w:val="19"/>
        </w:rPr>
        <w:t>float</w:t>
      </w:r>
      <w:r>
        <w:rPr>
          <w:sz w:val="19"/>
          <w:szCs w:val="19"/>
        </w:rPr>
        <w:t xml:space="preserve"> degree)</w:t>
      </w:r>
    </w:p>
    <w:p w:rsidR="005025F6" w:rsidRDefault="00AF585E" w14:paraId="67806856" w14:textId="77777777">
      <w:pPr>
        <w:spacing w:before="240"/>
        <w:rPr>
          <w:sz w:val="19"/>
          <w:szCs w:val="19"/>
        </w:rPr>
      </w:pPr>
      <w:r>
        <w:rPr>
          <w:sz w:val="19"/>
          <w:szCs w:val="19"/>
        </w:rPr>
        <w:tab/>
      </w:r>
      <w:r>
        <w:rPr>
          <w:sz w:val="19"/>
          <w:szCs w:val="19"/>
        </w:rPr>
        <w:t>{</w:t>
      </w:r>
    </w:p>
    <w:p w:rsidR="005025F6" w:rsidRDefault="00AF585E" w14:paraId="442FAAC5"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radian = degree* Mathf.Deg2Rad;</w:t>
      </w:r>
    </w:p>
    <w:p w:rsidR="005025F6" w:rsidRDefault="00AF585E" w14:paraId="73B7273F"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sinD = Mathf.Sin(radian);</w:t>
      </w:r>
    </w:p>
    <w:p w:rsidR="005025F6" w:rsidRDefault="00AF585E" w14:paraId="54699A5D"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cosD = Mathf.Cos(radian);</w:t>
      </w:r>
    </w:p>
    <w:p w:rsidR="005025F6" w:rsidRDefault="00AF585E" w14:paraId="7253D300" w14:textId="77777777">
      <w:pPr>
        <w:spacing w:before="240"/>
        <w:ind w:left="720"/>
        <w:rPr>
          <w:color w:val="008000"/>
          <w:sz w:val="19"/>
          <w:szCs w:val="19"/>
        </w:rPr>
      </w:pPr>
      <w:r>
        <w:rPr>
          <w:sz w:val="19"/>
          <w:szCs w:val="19"/>
        </w:rPr>
        <w:t xml:space="preserve">   </w:t>
      </w:r>
      <w:r>
        <w:rPr>
          <w:sz w:val="19"/>
          <w:szCs w:val="19"/>
        </w:rPr>
        <w:tab/>
      </w:r>
      <w:r>
        <w:rPr>
          <w:color w:val="008000"/>
          <w:sz w:val="19"/>
          <w:szCs w:val="19"/>
        </w:rPr>
        <w:t>// print(sinD + "   " + cosD);</w:t>
      </w:r>
    </w:p>
    <w:p w:rsidR="005025F6" w:rsidRDefault="00AF585E" w14:paraId="14D29273"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x = sinD;</w:t>
      </w:r>
    </w:p>
    <w:p w:rsidR="005025F6" w:rsidRDefault="00AF585E" w14:paraId="6D490B88" w14:textId="77777777">
      <w:pPr>
        <w:spacing w:before="240"/>
        <w:ind w:left="720"/>
        <w:rPr>
          <w:sz w:val="19"/>
          <w:szCs w:val="19"/>
        </w:rPr>
      </w:pPr>
      <w:r>
        <w:rPr>
          <w:sz w:val="19"/>
          <w:szCs w:val="19"/>
        </w:rPr>
        <w:lastRenderedPageBreak/>
        <w:t xml:space="preserve">    </w:t>
      </w:r>
      <w:r>
        <w:rPr>
          <w:sz w:val="19"/>
          <w:szCs w:val="19"/>
        </w:rPr>
        <w:tab/>
      </w:r>
      <w:r>
        <w:rPr>
          <w:color w:val="0000FF"/>
          <w:sz w:val="19"/>
          <w:szCs w:val="19"/>
        </w:rPr>
        <w:t>float</w:t>
      </w:r>
      <w:r>
        <w:rPr>
          <w:sz w:val="19"/>
          <w:szCs w:val="19"/>
        </w:rPr>
        <w:t xml:space="preserve"> y = cosD;</w:t>
      </w:r>
    </w:p>
    <w:p w:rsidR="005025F6" w:rsidRDefault="00AF585E" w14:paraId="264C64BB" w14:textId="77777777">
      <w:pPr>
        <w:spacing w:before="240"/>
        <w:ind w:left="720"/>
        <w:rPr>
          <w:sz w:val="19"/>
          <w:szCs w:val="19"/>
        </w:rPr>
      </w:pPr>
      <w:r>
        <w:rPr>
          <w:sz w:val="19"/>
          <w:szCs w:val="19"/>
        </w:rPr>
        <w:t xml:space="preserve">    </w:t>
      </w:r>
      <w:r>
        <w:rPr>
          <w:sz w:val="19"/>
          <w:szCs w:val="19"/>
        </w:rPr>
        <w:tab/>
      </w:r>
      <w:r>
        <w:rPr>
          <w:color w:val="0000FF"/>
          <w:sz w:val="19"/>
          <w:szCs w:val="19"/>
        </w:rPr>
        <w:t>return</w:t>
      </w:r>
      <w:r>
        <w:rPr>
          <w:sz w:val="19"/>
          <w:szCs w:val="19"/>
        </w:rPr>
        <w:t xml:space="preserve"> </w:t>
      </w:r>
      <w:r>
        <w:rPr>
          <w:color w:val="0000FF"/>
          <w:sz w:val="19"/>
          <w:szCs w:val="19"/>
        </w:rPr>
        <w:t>new</w:t>
      </w:r>
      <w:r>
        <w:rPr>
          <w:sz w:val="19"/>
          <w:szCs w:val="19"/>
        </w:rPr>
        <w:t xml:space="preserve"> Vector2(x, y);</w:t>
      </w:r>
    </w:p>
    <w:p w:rsidR="005025F6" w:rsidRDefault="00AF585E" w14:paraId="5BC12B61" w14:textId="77777777">
      <w:pPr>
        <w:spacing w:before="240"/>
        <w:rPr>
          <w:sz w:val="19"/>
          <w:szCs w:val="19"/>
        </w:rPr>
      </w:pPr>
      <w:r>
        <w:rPr>
          <w:sz w:val="19"/>
          <w:szCs w:val="19"/>
        </w:rPr>
        <w:tab/>
      </w:r>
      <w:r>
        <w:rPr>
          <w:sz w:val="19"/>
          <w:szCs w:val="19"/>
        </w:rPr>
        <w:t>}</w:t>
      </w:r>
    </w:p>
    <w:p w:rsidR="005025F6" w:rsidRDefault="00AF585E" w14:paraId="1CAA1317" w14:textId="77777777">
      <w:pPr>
        <w:spacing w:before="240"/>
        <w:rPr>
          <w:sz w:val="19"/>
          <w:szCs w:val="19"/>
        </w:rPr>
      </w:pPr>
      <w:r>
        <w:rPr>
          <w:sz w:val="19"/>
          <w:szCs w:val="19"/>
        </w:rPr>
        <w:t xml:space="preserve"> </w:t>
      </w:r>
    </w:p>
    <w:p w:rsidR="005025F6" w:rsidRDefault="00AF585E" w14:paraId="43AB0D95" w14:textId="77777777">
      <w:pPr>
        <w:pStyle w:val="Heading2"/>
        <w:keepNext w:val="0"/>
        <w:keepLines w:val="0"/>
        <w:spacing w:after="80"/>
        <w:rPr>
          <w:b/>
          <w:sz w:val="34"/>
          <w:szCs w:val="34"/>
        </w:rPr>
      </w:pPr>
      <w:bookmarkStart w:name="_Toc113467755" w:id="6"/>
      <w:r>
        <w:rPr>
          <w:b/>
          <w:sz w:val="34"/>
          <w:szCs w:val="34"/>
        </w:rPr>
        <w:t>L</w:t>
      </w:r>
      <w:r>
        <w:rPr>
          <w:b/>
          <w:sz w:val="34"/>
          <w:szCs w:val="34"/>
        </w:rPr>
        <w:t>ấ</w:t>
      </w:r>
      <w:r>
        <w:rPr>
          <w:b/>
          <w:sz w:val="34"/>
          <w:szCs w:val="34"/>
        </w:rPr>
        <w:t>y v</w:t>
      </w:r>
      <w:r>
        <w:rPr>
          <w:b/>
          <w:sz w:val="34"/>
          <w:szCs w:val="34"/>
        </w:rPr>
        <w:t>ị</w:t>
      </w:r>
      <w:r>
        <w:rPr>
          <w:b/>
          <w:sz w:val="34"/>
          <w:szCs w:val="34"/>
        </w:rPr>
        <w:t xml:space="preserve"> trí chu</w:t>
      </w:r>
      <w:r>
        <w:rPr>
          <w:b/>
          <w:sz w:val="34"/>
          <w:szCs w:val="34"/>
        </w:rPr>
        <w:t>ộ</w:t>
      </w:r>
      <w:r>
        <w:rPr>
          <w:b/>
          <w:sz w:val="34"/>
          <w:szCs w:val="34"/>
        </w:rPr>
        <w:t>t</w:t>
      </w:r>
      <w:bookmarkEnd w:id="6"/>
    </w:p>
    <w:p w:rsidR="005025F6" w:rsidRDefault="00AF585E" w14:paraId="1434D7C3" w14:textId="77777777">
      <w:pPr>
        <w:spacing w:before="240"/>
        <w:rPr>
          <w:sz w:val="19"/>
          <w:szCs w:val="19"/>
        </w:rPr>
      </w:pPr>
      <w:r>
        <w:rPr>
          <w:sz w:val="19"/>
          <w:szCs w:val="19"/>
        </w:rPr>
        <w:t xml:space="preserve">    </w:t>
      </w:r>
      <w:r>
        <w:rPr>
          <w:sz w:val="19"/>
          <w:szCs w:val="19"/>
        </w:rPr>
        <w:tab/>
      </w:r>
      <w:r>
        <w:rPr>
          <w:sz w:val="19"/>
          <w:szCs w:val="19"/>
        </w:rPr>
        <w:t>Vector3 pos = Input.mousePosition;</w:t>
      </w:r>
    </w:p>
    <w:p w:rsidR="005025F6" w:rsidRDefault="00AF585E" w14:paraId="4A460405" w14:textId="77777777">
      <w:pPr>
        <w:ind w:left="720"/>
        <w:rPr>
          <w:color w:val="008000"/>
          <w:sz w:val="19"/>
          <w:szCs w:val="19"/>
        </w:rPr>
      </w:pPr>
      <w:r>
        <w:rPr>
          <w:sz w:val="19"/>
          <w:szCs w:val="19"/>
        </w:rPr>
        <w:t xml:space="preserve">    </w:t>
      </w:r>
      <w:r>
        <w:rPr>
          <w:sz w:val="19"/>
          <w:szCs w:val="19"/>
        </w:rPr>
        <w:tab/>
      </w:r>
      <w:r>
        <w:rPr>
          <w:sz w:val="19"/>
          <w:szCs w:val="19"/>
        </w:rPr>
        <w:t xml:space="preserve">pos.z = </w:t>
      </w:r>
      <w:r>
        <w:rPr>
          <w:color w:val="008000"/>
          <w:sz w:val="19"/>
          <w:szCs w:val="19"/>
        </w:rPr>
        <w:t>-Camera.main.transform.position.z; // check position of camera property</w:t>
      </w:r>
    </w:p>
    <w:p w:rsidR="005025F6" w:rsidRDefault="00AF585E" w14:paraId="7B1505C9" w14:textId="77777777">
      <w:pPr>
        <w:spacing w:before="240"/>
        <w:rPr>
          <w:sz w:val="19"/>
          <w:szCs w:val="19"/>
        </w:rPr>
      </w:pPr>
      <w:r>
        <w:rPr>
          <w:sz w:val="19"/>
          <w:szCs w:val="19"/>
        </w:rPr>
        <w:t xml:space="preserve">    </w:t>
      </w:r>
      <w:r>
        <w:rPr>
          <w:sz w:val="19"/>
          <w:szCs w:val="19"/>
        </w:rPr>
        <w:tab/>
      </w:r>
      <w:r>
        <w:rPr>
          <w:sz w:val="19"/>
          <w:szCs w:val="19"/>
        </w:rPr>
        <w:t>pos = Camera.main.ScreenToWorldPoint(pos);</w:t>
      </w:r>
    </w:p>
    <w:p w:rsidR="005025F6" w:rsidRDefault="00AF585E" w14:paraId="708BE548" w14:textId="77777777">
      <w:pPr>
        <w:spacing w:before="240"/>
        <w:rPr>
          <w:sz w:val="19"/>
          <w:szCs w:val="19"/>
        </w:rPr>
      </w:pPr>
      <w:r>
        <w:rPr>
          <w:sz w:val="19"/>
          <w:szCs w:val="19"/>
        </w:rPr>
        <w:t xml:space="preserve">    </w:t>
      </w:r>
      <w:r>
        <w:rPr>
          <w:sz w:val="19"/>
          <w:szCs w:val="19"/>
        </w:rPr>
        <w:tab/>
      </w:r>
      <w:r>
        <w:rPr>
          <w:color w:val="0000FF"/>
          <w:sz w:val="19"/>
          <w:szCs w:val="19"/>
        </w:rPr>
        <w:t>this</w:t>
      </w:r>
      <w:r>
        <w:rPr>
          <w:sz w:val="19"/>
          <w:szCs w:val="19"/>
        </w:rPr>
        <w:t>.gameObject.transform.position = pos</w:t>
      </w:r>
      <w:r>
        <w:rPr>
          <w:sz w:val="19"/>
          <w:szCs w:val="19"/>
        </w:rPr>
        <w:t>;</w:t>
      </w:r>
    </w:p>
    <w:p w:rsidR="005025F6" w:rsidRDefault="00AF585E" w14:paraId="41E7DF56" w14:textId="77777777">
      <w:pPr>
        <w:spacing w:before="240"/>
        <w:rPr>
          <w:sz w:val="19"/>
          <w:szCs w:val="19"/>
        </w:rPr>
      </w:pPr>
      <w:r>
        <w:rPr>
          <w:sz w:val="19"/>
          <w:szCs w:val="19"/>
        </w:rPr>
        <w:t xml:space="preserve"> </w:t>
      </w:r>
    </w:p>
    <w:p w:rsidR="005025F6" w:rsidRDefault="00AF585E" w14:paraId="776FBA89" w14:textId="77777777">
      <w:pPr>
        <w:pStyle w:val="Heading2"/>
        <w:keepNext w:val="0"/>
        <w:keepLines w:val="0"/>
        <w:spacing w:after="80"/>
        <w:rPr>
          <w:b/>
          <w:sz w:val="34"/>
          <w:szCs w:val="34"/>
        </w:rPr>
      </w:pPr>
      <w:bookmarkStart w:name="_Toc113467756" w:id="7"/>
      <w:r>
        <w:rPr>
          <w:b/>
          <w:sz w:val="34"/>
          <w:szCs w:val="34"/>
        </w:rPr>
        <w:t>Click chu</w:t>
      </w:r>
      <w:r>
        <w:rPr>
          <w:b/>
          <w:sz w:val="34"/>
          <w:szCs w:val="34"/>
        </w:rPr>
        <w:t>ộ</w:t>
      </w:r>
      <w:r>
        <w:rPr>
          <w:b/>
          <w:sz w:val="34"/>
          <w:szCs w:val="34"/>
        </w:rPr>
        <w:t>t trái</w:t>
      </w:r>
      <w:bookmarkEnd w:id="7"/>
    </w:p>
    <w:p w:rsidR="005025F6" w:rsidRDefault="00AF585E" w14:paraId="145400E0" w14:textId="77777777">
      <w:pPr>
        <w:spacing w:before="240"/>
        <w:rPr>
          <w:color w:val="008000"/>
          <w:sz w:val="19"/>
          <w:szCs w:val="19"/>
        </w:rPr>
      </w:pPr>
      <w:r>
        <w:rPr>
          <w:color w:val="0000FF"/>
          <w:sz w:val="19"/>
          <w:szCs w:val="19"/>
        </w:rPr>
        <w:t>if</w:t>
      </w:r>
      <w:r>
        <w:rPr>
          <w:sz w:val="19"/>
          <w:szCs w:val="19"/>
        </w:rPr>
        <w:t xml:space="preserve">(Input.GetMouseButtonDown(0)) </w:t>
      </w:r>
      <w:r>
        <w:rPr>
          <w:color w:val="008000"/>
          <w:sz w:val="19"/>
          <w:szCs w:val="19"/>
        </w:rPr>
        <w:t>//left click - 1 for right click</w:t>
      </w:r>
    </w:p>
    <w:p w:rsidR="005025F6" w:rsidRDefault="00AF585E" w14:paraId="75B24273" w14:textId="77777777">
      <w:pPr>
        <w:spacing w:before="240"/>
        <w:rPr>
          <w:sz w:val="19"/>
          <w:szCs w:val="19"/>
        </w:rPr>
      </w:pPr>
      <w:r>
        <w:rPr>
          <w:sz w:val="19"/>
          <w:szCs w:val="19"/>
        </w:rPr>
        <w:t xml:space="preserve">    </w:t>
      </w:r>
      <w:r>
        <w:rPr>
          <w:sz w:val="19"/>
          <w:szCs w:val="19"/>
        </w:rPr>
        <w:tab/>
      </w:r>
      <w:r>
        <w:rPr>
          <w:sz w:val="19"/>
          <w:szCs w:val="19"/>
        </w:rPr>
        <w:t>{</w:t>
      </w:r>
    </w:p>
    <w:p w:rsidR="005025F6" w:rsidRDefault="00AF585E" w14:paraId="52AC3501" w14:textId="77777777">
      <w:pPr>
        <w:spacing w:before="240"/>
        <w:rPr>
          <w:sz w:val="19"/>
          <w:szCs w:val="19"/>
        </w:rPr>
      </w:pPr>
      <w:r>
        <w:rPr>
          <w:sz w:val="19"/>
          <w:szCs w:val="19"/>
        </w:rPr>
        <w:t xml:space="preserve">        </w:t>
      </w:r>
      <w:r>
        <w:rPr>
          <w:sz w:val="19"/>
          <w:szCs w:val="19"/>
        </w:rPr>
        <w:tab/>
      </w:r>
    </w:p>
    <w:p w:rsidR="005025F6" w:rsidRDefault="00AF585E" w14:paraId="337A51B0" w14:textId="77777777">
      <w:pPr>
        <w:spacing w:before="240"/>
        <w:rPr>
          <w:sz w:val="19"/>
          <w:szCs w:val="19"/>
        </w:rPr>
      </w:pPr>
      <w:r>
        <w:rPr>
          <w:sz w:val="19"/>
          <w:szCs w:val="19"/>
        </w:rPr>
        <w:t xml:space="preserve">    </w:t>
      </w:r>
      <w:r>
        <w:rPr>
          <w:sz w:val="19"/>
          <w:szCs w:val="19"/>
        </w:rPr>
        <w:tab/>
      </w:r>
      <w:r>
        <w:rPr>
          <w:sz w:val="19"/>
          <w:szCs w:val="19"/>
        </w:rPr>
        <w:t>}</w:t>
      </w:r>
    </w:p>
    <w:p w:rsidR="005025F6" w:rsidRDefault="00AF585E" w14:paraId="769C9D1C" w14:textId="77777777">
      <w:pPr>
        <w:spacing w:before="240"/>
        <w:rPr>
          <w:sz w:val="19"/>
          <w:szCs w:val="19"/>
        </w:rPr>
      </w:pPr>
      <w:r>
        <w:rPr>
          <w:sz w:val="19"/>
          <w:szCs w:val="19"/>
        </w:rPr>
        <w:t xml:space="preserve"> </w:t>
      </w:r>
    </w:p>
    <w:p w:rsidR="005025F6" w:rsidRDefault="00AF585E" w14:paraId="714422A5" w14:textId="77777777">
      <w:pPr>
        <w:pStyle w:val="Heading2"/>
        <w:keepNext w:val="0"/>
        <w:keepLines w:val="0"/>
        <w:spacing w:after="80"/>
        <w:rPr>
          <w:b/>
          <w:sz w:val="34"/>
          <w:szCs w:val="34"/>
        </w:rPr>
      </w:pPr>
      <w:bookmarkStart w:name="_Toc113467757" w:id="8"/>
      <w:r>
        <w:rPr>
          <w:b/>
          <w:sz w:val="34"/>
          <w:szCs w:val="34"/>
        </w:rPr>
        <w:t>Kh</w:t>
      </w:r>
      <w:r>
        <w:rPr>
          <w:b/>
          <w:sz w:val="34"/>
          <w:szCs w:val="34"/>
        </w:rPr>
        <w:t>ở</w:t>
      </w:r>
      <w:r>
        <w:rPr>
          <w:b/>
          <w:sz w:val="34"/>
          <w:szCs w:val="34"/>
        </w:rPr>
        <w:t>i t</w:t>
      </w:r>
      <w:r>
        <w:rPr>
          <w:b/>
          <w:sz w:val="34"/>
          <w:szCs w:val="34"/>
        </w:rPr>
        <w:t>ạ</w:t>
      </w:r>
      <w:r>
        <w:rPr>
          <w:b/>
          <w:sz w:val="34"/>
          <w:szCs w:val="34"/>
        </w:rPr>
        <w:t>o 1 game object t</w:t>
      </w:r>
      <w:r>
        <w:rPr>
          <w:b/>
          <w:sz w:val="34"/>
          <w:szCs w:val="34"/>
        </w:rPr>
        <w:t>ừ</w:t>
      </w:r>
      <w:r>
        <w:rPr>
          <w:b/>
          <w:sz w:val="34"/>
          <w:szCs w:val="34"/>
        </w:rPr>
        <w:t xml:space="preserve"> prefab</w:t>
      </w:r>
      <w:bookmarkEnd w:id="8"/>
    </w:p>
    <w:p w:rsidR="005025F6" w:rsidRDefault="00AF585E" w14:paraId="5DF20E4C" w14:textId="77777777">
      <w:pPr>
        <w:spacing w:before="240"/>
        <w:rPr>
          <w:sz w:val="19"/>
          <w:szCs w:val="19"/>
        </w:rPr>
      </w:pPr>
      <w:r>
        <w:rPr>
          <w:sz w:val="19"/>
          <w:szCs w:val="19"/>
        </w:rPr>
        <w:t xml:space="preserve"> </w:t>
      </w:r>
    </w:p>
    <w:p w:rsidR="005025F6" w:rsidRDefault="00AF585E" w14:paraId="2A1B6B47" w14:textId="77777777">
      <w:pPr>
        <w:ind w:left="720"/>
        <w:rPr>
          <w:sz w:val="19"/>
          <w:szCs w:val="19"/>
        </w:rPr>
      </w:pPr>
      <w:r>
        <w:rPr>
          <w:sz w:val="19"/>
          <w:szCs w:val="19"/>
        </w:rPr>
        <w:t>GameObject obj = Instantiate&lt;GameObject&gt;(greenTeddy, currentPos, Quaternion.identity);</w:t>
      </w:r>
    </w:p>
    <w:p w:rsidR="005025F6" w:rsidRDefault="00AF585E" w14:paraId="78EF4B52" w14:textId="77777777">
      <w:pPr>
        <w:spacing w:before="240"/>
        <w:rPr>
          <w:sz w:val="19"/>
          <w:szCs w:val="19"/>
        </w:rPr>
      </w:pPr>
      <w:r>
        <w:rPr>
          <w:sz w:val="19"/>
          <w:szCs w:val="19"/>
        </w:rPr>
        <w:t xml:space="preserve">        </w:t>
      </w:r>
      <w:r>
        <w:rPr>
          <w:sz w:val="19"/>
          <w:szCs w:val="19"/>
        </w:rPr>
        <w:tab/>
      </w:r>
      <w:r>
        <w:rPr>
          <w:sz w:val="19"/>
          <w:szCs w:val="19"/>
        </w:rPr>
        <w:t xml:space="preserve">obj.tag = </w:t>
      </w:r>
      <w:r>
        <w:rPr>
          <w:color w:val="A31515"/>
          <w:sz w:val="19"/>
          <w:szCs w:val="19"/>
        </w:rPr>
        <w:t>"Teddy"</w:t>
      </w:r>
      <w:r>
        <w:rPr>
          <w:sz w:val="19"/>
          <w:szCs w:val="19"/>
        </w:rPr>
        <w:t>;</w:t>
      </w:r>
    </w:p>
    <w:p w:rsidR="005025F6" w:rsidRDefault="00AF585E" w14:paraId="0F298267" w14:textId="77777777">
      <w:pPr>
        <w:spacing w:before="240"/>
        <w:rPr>
          <w:sz w:val="19"/>
          <w:szCs w:val="19"/>
        </w:rPr>
      </w:pPr>
      <w:r>
        <w:rPr>
          <w:sz w:val="19"/>
          <w:szCs w:val="19"/>
        </w:rPr>
        <w:t xml:space="preserve">        </w:t>
      </w:r>
      <w:r>
        <w:rPr>
          <w:sz w:val="19"/>
          <w:szCs w:val="19"/>
        </w:rPr>
        <w:tab/>
      </w:r>
    </w:p>
    <w:p w:rsidR="005025F6" w:rsidRDefault="00AF585E" w14:paraId="467C5567" w14:textId="77777777">
      <w:pPr>
        <w:pStyle w:val="Heading2"/>
        <w:keepNext w:val="0"/>
        <w:keepLines w:val="0"/>
        <w:spacing w:after="80"/>
        <w:rPr>
          <w:b/>
          <w:sz w:val="34"/>
          <w:szCs w:val="34"/>
        </w:rPr>
      </w:pPr>
      <w:bookmarkStart w:name="_Toc113467758" w:id="9"/>
      <w:r>
        <w:rPr>
          <w:b/>
          <w:sz w:val="34"/>
          <w:szCs w:val="34"/>
        </w:rPr>
        <w:t>callback Va ch</w:t>
      </w:r>
      <w:r>
        <w:rPr>
          <w:b/>
          <w:sz w:val="34"/>
          <w:szCs w:val="34"/>
        </w:rPr>
        <w:t>ạ</w:t>
      </w:r>
      <w:r>
        <w:rPr>
          <w:b/>
          <w:sz w:val="34"/>
          <w:szCs w:val="34"/>
        </w:rPr>
        <w:t>m</w:t>
      </w:r>
      <w:bookmarkEnd w:id="9"/>
    </w:p>
    <w:p w:rsidR="005025F6" w:rsidRDefault="00AF585E" w14:paraId="2AE51BCC" w14:textId="77777777">
      <w:pPr>
        <w:spacing w:before="240"/>
        <w:rPr>
          <w:sz w:val="19"/>
          <w:szCs w:val="19"/>
        </w:rPr>
      </w:pPr>
      <w:r>
        <w:rPr>
          <w:sz w:val="19"/>
          <w:szCs w:val="19"/>
        </w:rPr>
        <w:t xml:space="preserve">   </w:t>
      </w:r>
      <w:r>
        <w:rPr>
          <w:color w:val="0000FF"/>
          <w:sz w:val="19"/>
          <w:szCs w:val="19"/>
        </w:rPr>
        <w:t>private</w:t>
      </w:r>
      <w:r>
        <w:rPr>
          <w:sz w:val="19"/>
          <w:szCs w:val="19"/>
        </w:rPr>
        <w:t xml:space="preserve"> </w:t>
      </w:r>
      <w:r>
        <w:rPr>
          <w:color w:val="0000FF"/>
          <w:sz w:val="19"/>
          <w:szCs w:val="19"/>
        </w:rPr>
        <w:t>void</w:t>
      </w:r>
      <w:r>
        <w:rPr>
          <w:sz w:val="19"/>
          <w:szCs w:val="19"/>
        </w:rPr>
        <w:t xml:space="preserve"> </w:t>
      </w:r>
      <w:r>
        <w:rPr>
          <w:color w:val="0000FF"/>
          <w:sz w:val="19"/>
          <w:szCs w:val="19"/>
        </w:rPr>
        <w:t>OnCollisionEnter2D</w:t>
      </w:r>
      <w:r>
        <w:rPr>
          <w:sz w:val="19"/>
          <w:szCs w:val="19"/>
        </w:rPr>
        <w:t>(Collision2D collision)</w:t>
      </w:r>
    </w:p>
    <w:p w:rsidR="005025F6" w:rsidRDefault="00AF585E" w14:paraId="3268309C" w14:textId="77777777">
      <w:pPr>
        <w:spacing w:before="240"/>
        <w:rPr>
          <w:sz w:val="19"/>
          <w:szCs w:val="19"/>
        </w:rPr>
      </w:pPr>
      <w:r>
        <w:rPr>
          <w:sz w:val="19"/>
          <w:szCs w:val="19"/>
        </w:rPr>
        <w:tab/>
      </w:r>
      <w:r>
        <w:rPr>
          <w:sz w:val="19"/>
          <w:szCs w:val="19"/>
        </w:rPr>
        <w:t>{</w:t>
      </w:r>
    </w:p>
    <w:p w:rsidR="005025F6" w:rsidRDefault="00AF585E" w14:paraId="621D9FCB" w14:textId="77777777">
      <w:pPr>
        <w:spacing w:before="240"/>
        <w:ind w:left="720"/>
        <w:rPr>
          <w:sz w:val="19"/>
          <w:szCs w:val="19"/>
        </w:rPr>
      </w:pPr>
      <w:r>
        <w:rPr>
          <w:sz w:val="19"/>
          <w:szCs w:val="19"/>
        </w:rPr>
        <w:t xml:space="preserve">    </w:t>
      </w:r>
      <w:r>
        <w:rPr>
          <w:sz w:val="19"/>
          <w:szCs w:val="19"/>
        </w:rPr>
        <w:tab/>
      </w:r>
      <w:r>
        <w:rPr>
          <w:color w:val="0000FF"/>
          <w:sz w:val="19"/>
          <w:szCs w:val="19"/>
        </w:rPr>
        <w:t>if</w:t>
      </w:r>
      <w:r>
        <w:rPr>
          <w:sz w:val="19"/>
          <w:szCs w:val="19"/>
        </w:rPr>
        <w:t>(collision.gameObject.name.Equals(</w:t>
      </w:r>
      <w:r>
        <w:rPr>
          <w:color w:val="A31515"/>
          <w:sz w:val="19"/>
          <w:szCs w:val="19"/>
        </w:rPr>
        <w:t>"alex"</w:t>
      </w:r>
      <w:r>
        <w:rPr>
          <w:sz w:val="19"/>
          <w:szCs w:val="19"/>
        </w:rPr>
        <w:t>))</w:t>
      </w:r>
    </w:p>
    <w:p w:rsidR="005025F6" w:rsidRDefault="00AF585E" w14:paraId="258827C2"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7369FE5D" w14:textId="77777777">
      <w:pPr>
        <w:ind w:left="2160"/>
        <w:rPr>
          <w:sz w:val="19"/>
          <w:szCs w:val="19"/>
        </w:rPr>
      </w:pPr>
      <w:r>
        <w:rPr>
          <w:sz w:val="19"/>
          <w:szCs w:val="19"/>
        </w:rPr>
        <w:t>…</w:t>
      </w:r>
    </w:p>
    <w:p w:rsidR="005025F6" w:rsidRDefault="00AF585E" w14:paraId="44501B2A"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502EEAF4" w14:textId="77777777">
      <w:pPr>
        <w:spacing w:before="240"/>
        <w:rPr>
          <w:sz w:val="19"/>
          <w:szCs w:val="19"/>
        </w:rPr>
      </w:pPr>
      <w:r>
        <w:rPr>
          <w:sz w:val="19"/>
          <w:szCs w:val="19"/>
        </w:rPr>
        <w:lastRenderedPageBreak/>
        <w:tab/>
      </w:r>
      <w:r>
        <w:rPr>
          <w:sz w:val="19"/>
          <w:szCs w:val="19"/>
        </w:rPr>
        <w:t>}</w:t>
      </w:r>
    </w:p>
    <w:p w:rsidR="005025F6" w:rsidRDefault="00AF585E" w14:paraId="32F88488" w14:textId="77777777">
      <w:pPr>
        <w:spacing w:before="240"/>
        <w:rPr>
          <w:b/>
          <w:sz w:val="34"/>
          <w:szCs w:val="34"/>
        </w:rPr>
      </w:pPr>
      <w:r>
        <w:rPr>
          <w:sz w:val="19"/>
          <w:szCs w:val="19"/>
        </w:rPr>
        <w:t xml:space="preserve"> </w:t>
      </w:r>
      <w:r>
        <w:rPr>
          <w:b/>
          <w:sz w:val="34"/>
          <w:szCs w:val="34"/>
        </w:rPr>
        <w:t>Di chuy</w:t>
      </w:r>
      <w:r>
        <w:rPr>
          <w:b/>
          <w:sz w:val="34"/>
          <w:szCs w:val="34"/>
        </w:rPr>
        <w:t>ể</w:t>
      </w:r>
      <w:r>
        <w:rPr>
          <w:b/>
          <w:sz w:val="34"/>
          <w:szCs w:val="34"/>
        </w:rPr>
        <w:t>n t</w:t>
      </w:r>
      <w:r>
        <w:rPr>
          <w:b/>
          <w:sz w:val="34"/>
          <w:szCs w:val="34"/>
        </w:rPr>
        <w:t>ừ</w:t>
      </w:r>
      <w:r>
        <w:rPr>
          <w:b/>
          <w:sz w:val="34"/>
          <w:szCs w:val="34"/>
        </w:rPr>
        <w:t xml:space="preserve"> t</w:t>
      </w:r>
      <w:r>
        <w:rPr>
          <w:b/>
          <w:sz w:val="34"/>
          <w:szCs w:val="34"/>
        </w:rPr>
        <w:t>ừ</w:t>
      </w:r>
      <w:r>
        <w:rPr>
          <w:b/>
          <w:sz w:val="34"/>
          <w:szCs w:val="34"/>
        </w:rPr>
        <w:t xml:space="preserve"> t</w:t>
      </w:r>
      <w:r>
        <w:rPr>
          <w:b/>
          <w:sz w:val="34"/>
          <w:szCs w:val="34"/>
        </w:rPr>
        <w:t>ớ</w:t>
      </w:r>
      <w:r>
        <w:rPr>
          <w:b/>
          <w:sz w:val="34"/>
          <w:szCs w:val="34"/>
        </w:rPr>
        <w:t>i m</w:t>
      </w:r>
      <w:r>
        <w:rPr>
          <w:b/>
          <w:sz w:val="34"/>
          <w:szCs w:val="34"/>
        </w:rPr>
        <w:t>ộ</w:t>
      </w:r>
      <w:r>
        <w:rPr>
          <w:b/>
          <w:sz w:val="34"/>
          <w:szCs w:val="34"/>
        </w:rPr>
        <w:t>t đi</w:t>
      </w:r>
      <w:r>
        <w:rPr>
          <w:b/>
          <w:sz w:val="34"/>
          <w:szCs w:val="34"/>
        </w:rPr>
        <w:t>ể</w:t>
      </w:r>
      <w:r>
        <w:rPr>
          <w:b/>
          <w:sz w:val="34"/>
          <w:szCs w:val="34"/>
        </w:rPr>
        <w:t>m đ</w:t>
      </w:r>
      <w:r>
        <w:rPr>
          <w:b/>
          <w:sz w:val="34"/>
          <w:szCs w:val="34"/>
        </w:rPr>
        <w:t>ị</w:t>
      </w:r>
      <w:r>
        <w:rPr>
          <w:b/>
          <w:sz w:val="34"/>
          <w:szCs w:val="34"/>
        </w:rPr>
        <w:t>nh s</w:t>
      </w:r>
      <w:r>
        <w:rPr>
          <w:b/>
          <w:sz w:val="34"/>
          <w:szCs w:val="34"/>
        </w:rPr>
        <w:t>ẵ</w:t>
      </w:r>
      <w:r>
        <w:rPr>
          <w:b/>
          <w:sz w:val="34"/>
          <w:szCs w:val="34"/>
        </w:rPr>
        <w:t>n theo t</w:t>
      </w:r>
      <w:r>
        <w:rPr>
          <w:b/>
          <w:sz w:val="34"/>
          <w:szCs w:val="34"/>
        </w:rPr>
        <w:t>ố</w:t>
      </w:r>
      <w:r>
        <w:rPr>
          <w:b/>
          <w:sz w:val="34"/>
          <w:szCs w:val="34"/>
        </w:rPr>
        <w:t>c đ</w:t>
      </w:r>
      <w:r>
        <w:rPr>
          <w:b/>
          <w:sz w:val="34"/>
          <w:szCs w:val="34"/>
        </w:rPr>
        <w:t>ộ</w:t>
      </w:r>
    </w:p>
    <w:p w:rsidR="005025F6" w:rsidRDefault="00AF585E" w14:paraId="030132D9" w14:textId="77777777">
      <w:pPr>
        <w:spacing w:before="240"/>
        <w:rPr>
          <w:sz w:val="19"/>
          <w:szCs w:val="19"/>
        </w:rPr>
      </w:pPr>
      <w:r>
        <w:rPr>
          <w:color w:val="0000FF"/>
          <w:sz w:val="19"/>
          <w:szCs w:val="19"/>
        </w:rPr>
        <w:t>void</w:t>
      </w:r>
      <w:r>
        <w:rPr>
          <w:sz w:val="19"/>
          <w:szCs w:val="19"/>
        </w:rPr>
        <w:t xml:space="preserve"> </w:t>
      </w:r>
      <w:r>
        <w:rPr>
          <w:color w:val="0000FF"/>
          <w:sz w:val="19"/>
          <w:szCs w:val="19"/>
        </w:rPr>
        <w:t>Update</w:t>
      </w:r>
      <w:r>
        <w:rPr>
          <w:sz w:val="19"/>
          <w:szCs w:val="19"/>
        </w:rPr>
        <w:t>()</w:t>
      </w:r>
    </w:p>
    <w:p w:rsidR="005025F6" w:rsidRDefault="00AF585E" w14:paraId="60084F59" w14:textId="77777777">
      <w:pPr>
        <w:spacing w:before="240"/>
        <w:rPr>
          <w:sz w:val="19"/>
          <w:szCs w:val="19"/>
        </w:rPr>
      </w:pPr>
      <w:r>
        <w:rPr>
          <w:sz w:val="19"/>
          <w:szCs w:val="19"/>
        </w:rPr>
        <w:tab/>
      </w:r>
      <w:r>
        <w:rPr>
          <w:sz w:val="19"/>
          <w:szCs w:val="19"/>
        </w:rPr>
        <w:t>{</w:t>
      </w:r>
    </w:p>
    <w:p w:rsidR="005025F6" w:rsidRDefault="00AF585E" w14:paraId="39D90318"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step = MoveUnitsPerSecond * Time.deltaTime;</w:t>
      </w:r>
    </w:p>
    <w:p w:rsidR="005025F6" w:rsidRDefault="00AF585E" w14:paraId="55588091" w14:textId="77777777">
      <w:pPr>
        <w:spacing w:before="240"/>
        <w:ind w:left="720"/>
        <w:rPr>
          <w:color w:val="008000"/>
          <w:sz w:val="19"/>
          <w:szCs w:val="19"/>
        </w:rPr>
      </w:pPr>
      <w:r>
        <w:rPr>
          <w:sz w:val="19"/>
          <w:szCs w:val="19"/>
        </w:rPr>
        <w:t xml:space="preserve">    </w:t>
      </w:r>
      <w:r>
        <w:rPr>
          <w:sz w:val="19"/>
          <w:szCs w:val="19"/>
        </w:rPr>
        <w:tab/>
      </w:r>
      <w:r>
        <w:rPr>
          <w:color w:val="008000"/>
          <w:sz w:val="19"/>
          <w:szCs w:val="19"/>
        </w:rPr>
        <w:t>// move sprite towards the target location</w:t>
      </w:r>
    </w:p>
    <w:p w:rsidR="005025F6" w:rsidRDefault="00AF585E" w14:paraId="3F491424" w14:textId="77777777">
      <w:pPr>
        <w:spacing w:before="240"/>
        <w:ind w:left="720"/>
        <w:rPr>
          <w:sz w:val="19"/>
          <w:szCs w:val="19"/>
        </w:rPr>
      </w:pPr>
      <w:r>
        <w:rPr>
          <w:sz w:val="19"/>
          <w:szCs w:val="19"/>
        </w:rPr>
        <w:t xml:space="preserve">    </w:t>
      </w:r>
      <w:r>
        <w:rPr>
          <w:sz w:val="19"/>
          <w:szCs w:val="19"/>
        </w:rPr>
        <w:tab/>
      </w:r>
      <w:r>
        <w:rPr>
          <w:sz w:val="19"/>
          <w:szCs w:val="19"/>
        </w:rPr>
        <w:t xml:space="preserve">Vector2 point = </w:t>
      </w:r>
      <w:r>
        <w:rPr>
          <w:color w:val="0000FF"/>
          <w:sz w:val="19"/>
          <w:szCs w:val="19"/>
        </w:rPr>
        <w:t>new</w:t>
      </w:r>
      <w:r>
        <w:rPr>
          <w:sz w:val="19"/>
          <w:szCs w:val="19"/>
        </w:rPr>
        <w:t xml:space="preserve"> Vector2(target.transform.position.x, target.transform.position.y);</w:t>
      </w:r>
    </w:p>
    <w:p w:rsidR="005025F6" w:rsidRDefault="00AF585E" w14:paraId="71967E45" w14:textId="77777777">
      <w:pPr>
        <w:spacing w:before="240"/>
        <w:ind w:left="720"/>
        <w:rPr>
          <w:sz w:val="19"/>
          <w:szCs w:val="19"/>
        </w:rPr>
      </w:pPr>
      <w:r>
        <w:rPr>
          <w:sz w:val="19"/>
          <w:szCs w:val="19"/>
        </w:rPr>
        <w:t xml:space="preserve">    </w:t>
      </w:r>
      <w:r>
        <w:rPr>
          <w:sz w:val="19"/>
          <w:szCs w:val="19"/>
        </w:rPr>
        <w:tab/>
      </w:r>
      <w:r>
        <w:rPr>
          <w:sz w:val="19"/>
          <w:szCs w:val="19"/>
        </w:rPr>
        <w:t>transform.position = Vector2.MoveTowards(transform.position, point</w:t>
      </w:r>
      <w:r>
        <w:rPr>
          <w:sz w:val="19"/>
          <w:szCs w:val="19"/>
        </w:rPr>
        <w:t>, step);</w:t>
      </w:r>
    </w:p>
    <w:p w:rsidR="005025F6" w:rsidRDefault="00AF585E" w14:paraId="35770B10" w14:textId="77777777">
      <w:pPr>
        <w:spacing w:before="240"/>
        <w:rPr>
          <w:sz w:val="19"/>
          <w:szCs w:val="19"/>
        </w:rPr>
      </w:pPr>
      <w:r>
        <w:rPr>
          <w:sz w:val="19"/>
          <w:szCs w:val="19"/>
        </w:rPr>
        <w:tab/>
      </w:r>
      <w:r>
        <w:rPr>
          <w:sz w:val="19"/>
          <w:szCs w:val="19"/>
        </w:rPr>
        <w:t>}</w:t>
      </w:r>
    </w:p>
    <w:p w:rsidR="005025F6" w:rsidRDefault="00AF585E" w14:paraId="32F0312A" w14:textId="77777777">
      <w:pPr>
        <w:spacing w:before="240"/>
        <w:rPr>
          <w:b/>
          <w:sz w:val="34"/>
          <w:szCs w:val="34"/>
        </w:rPr>
      </w:pPr>
      <w:r>
        <w:rPr>
          <w:sz w:val="19"/>
          <w:szCs w:val="19"/>
        </w:rPr>
        <w:t xml:space="preserve"> </w:t>
      </w:r>
      <w:r>
        <w:rPr>
          <w:b/>
          <w:sz w:val="34"/>
          <w:szCs w:val="34"/>
        </w:rPr>
        <w:t>Di chuy</w:t>
      </w:r>
      <w:r>
        <w:rPr>
          <w:b/>
          <w:sz w:val="34"/>
          <w:szCs w:val="34"/>
        </w:rPr>
        <w:t>ể</w:t>
      </w:r>
      <w:r>
        <w:rPr>
          <w:b/>
          <w:sz w:val="34"/>
          <w:szCs w:val="34"/>
        </w:rPr>
        <w:t>n đ</w:t>
      </w:r>
      <w:r>
        <w:rPr>
          <w:b/>
          <w:sz w:val="34"/>
          <w:szCs w:val="34"/>
        </w:rPr>
        <w:t>ố</w:t>
      </w:r>
      <w:r>
        <w:rPr>
          <w:b/>
          <w:sz w:val="34"/>
          <w:szCs w:val="34"/>
        </w:rPr>
        <w:t>i tư</w:t>
      </w:r>
      <w:r>
        <w:rPr>
          <w:b/>
          <w:sz w:val="34"/>
          <w:szCs w:val="34"/>
        </w:rPr>
        <w:t>ợ</w:t>
      </w:r>
      <w:r>
        <w:rPr>
          <w:b/>
          <w:sz w:val="34"/>
          <w:szCs w:val="34"/>
        </w:rPr>
        <w:t>ng s</w:t>
      </w:r>
      <w:r>
        <w:rPr>
          <w:b/>
          <w:sz w:val="34"/>
          <w:szCs w:val="34"/>
        </w:rPr>
        <w:t>ử</w:t>
      </w:r>
      <w:r>
        <w:rPr>
          <w:b/>
          <w:sz w:val="34"/>
          <w:szCs w:val="34"/>
        </w:rPr>
        <w:t xml:space="preserve"> d</w:t>
      </w:r>
      <w:r>
        <w:rPr>
          <w:b/>
          <w:sz w:val="34"/>
          <w:szCs w:val="34"/>
        </w:rPr>
        <w:t>ụ</w:t>
      </w:r>
      <w:r>
        <w:rPr>
          <w:b/>
          <w:sz w:val="34"/>
          <w:szCs w:val="34"/>
        </w:rPr>
        <w:t>ng Phím mũi tên</w:t>
      </w:r>
    </w:p>
    <w:p w:rsidR="005025F6" w:rsidRDefault="00AF585E" w14:paraId="439AF59E" w14:textId="77777777">
      <w:pPr>
        <w:spacing w:before="240"/>
        <w:rPr>
          <w:sz w:val="19"/>
          <w:szCs w:val="19"/>
        </w:rPr>
      </w:pPr>
      <w:r>
        <w:rPr>
          <w:color w:val="0000FF"/>
          <w:sz w:val="19"/>
          <w:szCs w:val="19"/>
        </w:rPr>
        <w:t>void</w:t>
      </w:r>
      <w:r>
        <w:rPr>
          <w:sz w:val="19"/>
          <w:szCs w:val="19"/>
        </w:rPr>
        <w:t xml:space="preserve"> </w:t>
      </w:r>
      <w:r>
        <w:rPr>
          <w:color w:val="0000FF"/>
          <w:sz w:val="19"/>
          <w:szCs w:val="19"/>
        </w:rPr>
        <w:t>Update</w:t>
      </w:r>
      <w:r>
        <w:rPr>
          <w:sz w:val="19"/>
          <w:szCs w:val="19"/>
        </w:rPr>
        <w:t>()</w:t>
      </w:r>
    </w:p>
    <w:p w:rsidR="005025F6" w:rsidRDefault="00AF585E" w14:paraId="2ACD94AD" w14:textId="77777777">
      <w:pPr>
        <w:spacing w:before="240"/>
        <w:rPr>
          <w:sz w:val="19"/>
          <w:szCs w:val="19"/>
        </w:rPr>
      </w:pPr>
      <w:r>
        <w:rPr>
          <w:sz w:val="19"/>
          <w:szCs w:val="19"/>
        </w:rPr>
        <w:tab/>
      </w:r>
      <w:r>
        <w:rPr>
          <w:sz w:val="19"/>
          <w:szCs w:val="19"/>
        </w:rPr>
        <w:t>{</w:t>
      </w:r>
    </w:p>
    <w:p w:rsidR="005025F6" w:rsidRDefault="00AF585E" w14:paraId="2BCD885E" w14:textId="77777777">
      <w:pPr>
        <w:spacing w:before="240"/>
        <w:ind w:left="720"/>
        <w:rPr>
          <w:color w:val="008000"/>
          <w:sz w:val="19"/>
          <w:szCs w:val="19"/>
        </w:rPr>
      </w:pPr>
      <w:r>
        <w:rPr>
          <w:sz w:val="19"/>
          <w:szCs w:val="19"/>
        </w:rPr>
        <w:t xml:space="preserve">    </w:t>
      </w:r>
      <w:r>
        <w:rPr>
          <w:sz w:val="19"/>
          <w:szCs w:val="19"/>
        </w:rPr>
        <w:tab/>
      </w:r>
      <w:r>
        <w:rPr>
          <w:color w:val="008000"/>
          <w:sz w:val="19"/>
          <w:szCs w:val="19"/>
        </w:rPr>
        <w:t>// move horizontally as appropriate</w:t>
      </w:r>
    </w:p>
    <w:p w:rsidR="005025F6" w:rsidRDefault="00AF585E" w14:paraId="06F5379F"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horizontalInput = Input.GetAxis(</w:t>
      </w:r>
      <w:r>
        <w:rPr>
          <w:color w:val="A31515"/>
          <w:sz w:val="19"/>
          <w:szCs w:val="19"/>
        </w:rPr>
        <w:t>"Horizontal"</w:t>
      </w:r>
      <w:r>
        <w:rPr>
          <w:sz w:val="19"/>
          <w:szCs w:val="19"/>
        </w:rPr>
        <w:t>);</w:t>
      </w:r>
    </w:p>
    <w:p w:rsidR="005025F6" w:rsidRDefault="00AF585E" w14:paraId="08638E74" w14:textId="77777777">
      <w:pPr>
        <w:spacing w:before="240"/>
        <w:ind w:left="720"/>
        <w:rPr>
          <w:sz w:val="19"/>
          <w:szCs w:val="19"/>
        </w:rPr>
      </w:pPr>
      <w:r>
        <w:rPr>
          <w:sz w:val="19"/>
          <w:szCs w:val="19"/>
        </w:rPr>
        <w:t xml:space="preserve">    </w:t>
      </w:r>
      <w:r>
        <w:rPr>
          <w:sz w:val="19"/>
          <w:szCs w:val="19"/>
        </w:rPr>
        <w:tab/>
      </w:r>
      <w:r>
        <w:rPr>
          <w:color w:val="0000FF"/>
          <w:sz w:val="19"/>
          <w:szCs w:val="19"/>
        </w:rPr>
        <w:t>if</w:t>
      </w:r>
      <w:r>
        <w:rPr>
          <w:sz w:val="19"/>
          <w:szCs w:val="19"/>
        </w:rPr>
        <w:t xml:space="preserve"> (horizontalInput != 0)</w:t>
      </w:r>
    </w:p>
    <w:p w:rsidR="005025F6" w:rsidRDefault="00AF585E" w14:paraId="6E5CBAC0"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767543F2" w14:textId="77777777">
      <w:pPr>
        <w:spacing w:before="240"/>
        <w:ind w:left="1440"/>
        <w:rPr>
          <w:sz w:val="19"/>
          <w:szCs w:val="19"/>
        </w:rPr>
      </w:pPr>
      <w:r>
        <w:rPr>
          <w:sz w:val="19"/>
          <w:szCs w:val="19"/>
        </w:rPr>
        <w:t xml:space="preserve">        </w:t>
      </w:r>
      <w:r>
        <w:rPr>
          <w:sz w:val="19"/>
          <w:szCs w:val="19"/>
        </w:rPr>
        <w:tab/>
      </w:r>
      <w:r>
        <w:rPr>
          <w:sz w:val="19"/>
          <w:szCs w:val="19"/>
        </w:rPr>
        <w:t xml:space="preserve">Vector3 position = </w:t>
      </w:r>
      <w:r>
        <w:rPr>
          <w:sz w:val="19"/>
          <w:szCs w:val="19"/>
        </w:rPr>
        <w:t>gameObject.transform.position;</w:t>
      </w:r>
    </w:p>
    <w:p w:rsidR="005025F6" w:rsidRDefault="00AF585E" w14:paraId="0BBC7FD9" w14:textId="77777777">
      <w:pPr>
        <w:spacing w:before="240"/>
        <w:ind w:left="1440"/>
        <w:rPr>
          <w:sz w:val="19"/>
          <w:szCs w:val="19"/>
        </w:rPr>
      </w:pPr>
      <w:r>
        <w:rPr>
          <w:sz w:val="19"/>
          <w:szCs w:val="19"/>
        </w:rPr>
        <w:t xml:space="preserve">        </w:t>
      </w:r>
      <w:r>
        <w:rPr>
          <w:sz w:val="19"/>
          <w:szCs w:val="19"/>
        </w:rPr>
        <w:tab/>
      </w:r>
      <w:r>
        <w:rPr>
          <w:sz w:val="19"/>
          <w:szCs w:val="19"/>
        </w:rPr>
        <w:t>position.x += horizontalInput * MoveUnitsPerSecond * Time.deltaTime;</w:t>
      </w:r>
    </w:p>
    <w:p w:rsidR="005025F6" w:rsidRDefault="00AF585E" w14:paraId="59814EB8" w14:textId="77777777">
      <w:pPr>
        <w:spacing w:before="240"/>
        <w:ind w:left="1440"/>
        <w:rPr>
          <w:sz w:val="19"/>
          <w:szCs w:val="19"/>
        </w:rPr>
      </w:pPr>
      <w:r>
        <w:rPr>
          <w:sz w:val="19"/>
          <w:szCs w:val="19"/>
        </w:rPr>
        <w:t xml:space="preserve">        </w:t>
      </w:r>
      <w:r>
        <w:rPr>
          <w:sz w:val="19"/>
          <w:szCs w:val="19"/>
        </w:rPr>
        <w:tab/>
      </w:r>
      <w:r>
        <w:rPr>
          <w:sz w:val="19"/>
          <w:szCs w:val="19"/>
        </w:rPr>
        <w:t>gameObject.transform.position = position;</w:t>
      </w:r>
    </w:p>
    <w:p w:rsidR="005025F6" w:rsidRDefault="00AF585E" w14:paraId="50B5CD19"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698A1344" w14:textId="77777777">
      <w:pPr>
        <w:spacing w:before="240"/>
        <w:ind w:left="720"/>
        <w:rPr>
          <w:sz w:val="19"/>
          <w:szCs w:val="19"/>
        </w:rPr>
      </w:pPr>
      <w:r>
        <w:rPr>
          <w:sz w:val="19"/>
          <w:szCs w:val="19"/>
        </w:rPr>
        <w:t xml:space="preserve"> </w:t>
      </w:r>
    </w:p>
    <w:p w:rsidR="005025F6" w:rsidRDefault="00AF585E" w14:paraId="71121A13" w14:textId="77777777">
      <w:pPr>
        <w:spacing w:before="240"/>
        <w:ind w:left="720"/>
        <w:rPr>
          <w:color w:val="008000"/>
          <w:sz w:val="19"/>
          <w:szCs w:val="19"/>
        </w:rPr>
      </w:pPr>
      <w:r>
        <w:rPr>
          <w:sz w:val="19"/>
          <w:szCs w:val="19"/>
        </w:rPr>
        <w:t xml:space="preserve">    </w:t>
      </w:r>
      <w:r>
        <w:rPr>
          <w:sz w:val="19"/>
          <w:szCs w:val="19"/>
        </w:rPr>
        <w:tab/>
      </w:r>
      <w:r>
        <w:rPr>
          <w:color w:val="008000"/>
          <w:sz w:val="19"/>
          <w:szCs w:val="19"/>
        </w:rPr>
        <w:t>// move vertically as appropriate</w:t>
      </w:r>
    </w:p>
    <w:p w:rsidR="005025F6" w:rsidRDefault="00AF585E" w14:paraId="5E7F4D33" w14:textId="77777777">
      <w:pPr>
        <w:spacing w:before="240"/>
        <w:ind w:left="720"/>
        <w:rPr>
          <w:sz w:val="19"/>
          <w:szCs w:val="19"/>
        </w:rPr>
      </w:pPr>
      <w:r>
        <w:rPr>
          <w:sz w:val="19"/>
          <w:szCs w:val="19"/>
        </w:rPr>
        <w:t xml:space="preserve">    </w:t>
      </w:r>
      <w:r>
        <w:rPr>
          <w:sz w:val="19"/>
          <w:szCs w:val="19"/>
        </w:rPr>
        <w:tab/>
      </w:r>
      <w:r>
        <w:rPr>
          <w:color w:val="0000FF"/>
          <w:sz w:val="19"/>
          <w:szCs w:val="19"/>
        </w:rPr>
        <w:t>float</w:t>
      </w:r>
      <w:r>
        <w:rPr>
          <w:sz w:val="19"/>
          <w:szCs w:val="19"/>
        </w:rPr>
        <w:t xml:space="preserve"> verticalInput = Input.GetAxis(</w:t>
      </w:r>
      <w:r>
        <w:rPr>
          <w:color w:val="A31515"/>
          <w:sz w:val="19"/>
          <w:szCs w:val="19"/>
        </w:rPr>
        <w:t>"Vertic</w:t>
      </w:r>
      <w:r>
        <w:rPr>
          <w:color w:val="A31515"/>
          <w:sz w:val="19"/>
          <w:szCs w:val="19"/>
        </w:rPr>
        <w:t>al"</w:t>
      </w:r>
      <w:r>
        <w:rPr>
          <w:sz w:val="19"/>
          <w:szCs w:val="19"/>
        </w:rPr>
        <w:t>);</w:t>
      </w:r>
    </w:p>
    <w:p w:rsidR="005025F6" w:rsidRDefault="00AF585E" w14:paraId="54C198EF" w14:textId="77777777">
      <w:pPr>
        <w:spacing w:before="240"/>
        <w:ind w:left="720"/>
        <w:rPr>
          <w:sz w:val="19"/>
          <w:szCs w:val="19"/>
        </w:rPr>
      </w:pPr>
      <w:r>
        <w:rPr>
          <w:sz w:val="19"/>
          <w:szCs w:val="19"/>
        </w:rPr>
        <w:t xml:space="preserve">    </w:t>
      </w:r>
      <w:r>
        <w:rPr>
          <w:sz w:val="19"/>
          <w:szCs w:val="19"/>
        </w:rPr>
        <w:tab/>
      </w:r>
      <w:r>
        <w:rPr>
          <w:color w:val="0000FF"/>
          <w:sz w:val="19"/>
          <w:szCs w:val="19"/>
        </w:rPr>
        <w:t>if</w:t>
      </w:r>
      <w:r>
        <w:rPr>
          <w:sz w:val="19"/>
          <w:szCs w:val="19"/>
        </w:rPr>
        <w:t xml:space="preserve"> (verticalInput != 0)</w:t>
      </w:r>
    </w:p>
    <w:p w:rsidR="005025F6" w:rsidRDefault="00AF585E" w14:paraId="2214E8E2" w14:textId="77777777">
      <w:pPr>
        <w:spacing w:before="240"/>
        <w:ind w:left="720"/>
        <w:rPr>
          <w:sz w:val="19"/>
          <w:szCs w:val="19"/>
        </w:rPr>
      </w:pPr>
      <w:r>
        <w:rPr>
          <w:sz w:val="19"/>
          <w:szCs w:val="19"/>
        </w:rPr>
        <w:t xml:space="preserve">    </w:t>
      </w:r>
      <w:r>
        <w:rPr>
          <w:sz w:val="19"/>
          <w:szCs w:val="19"/>
        </w:rPr>
        <w:tab/>
      </w:r>
      <w:r>
        <w:rPr>
          <w:sz w:val="19"/>
          <w:szCs w:val="19"/>
        </w:rPr>
        <w:t>{</w:t>
      </w:r>
    </w:p>
    <w:p w:rsidR="005025F6" w:rsidRDefault="00AF585E" w14:paraId="1736FAB3" w14:textId="77777777">
      <w:pPr>
        <w:spacing w:before="240"/>
        <w:ind w:left="1440"/>
        <w:rPr>
          <w:sz w:val="19"/>
          <w:szCs w:val="19"/>
        </w:rPr>
      </w:pPr>
      <w:r>
        <w:rPr>
          <w:sz w:val="19"/>
          <w:szCs w:val="19"/>
        </w:rPr>
        <w:t xml:space="preserve">        </w:t>
      </w:r>
      <w:r>
        <w:rPr>
          <w:sz w:val="19"/>
          <w:szCs w:val="19"/>
        </w:rPr>
        <w:tab/>
      </w:r>
      <w:r>
        <w:rPr>
          <w:sz w:val="19"/>
          <w:szCs w:val="19"/>
        </w:rPr>
        <w:t>Vector3 position = gameObject.transform.position;</w:t>
      </w:r>
    </w:p>
    <w:p w:rsidR="005025F6" w:rsidRDefault="00AF585E" w14:paraId="333C5B47" w14:textId="77777777">
      <w:pPr>
        <w:spacing w:before="240"/>
        <w:ind w:left="1440"/>
        <w:rPr>
          <w:sz w:val="19"/>
          <w:szCs w:val="19"/>
        </w:rPr>
      </w:pPr>
      <w:r>
        <w:rPr>
          <w:sz w:val="19"/>
          <w:szCs w:val="19"/>
        </w:rPr>
        <w:t xml:space="preserve">        </w:t>
      </w:r>
      <w:r>
        <w:rPr>
          <w:sz w:val="19"/>
          <w:szCs w:val="19"/>
        </w:rPr>
        <w:tab/>
      </w:r>
      <w:r>
        <w:rPr>
          <w:sz w:val="19"/>
          <w:szCs w:val="19"/>
        </w:rPr>
        <w:t>position.y += verticalInput * MoveUnitsPerSecond * Time.deltaTime;</w:t>
      </w:r>
    </w:p>
    <w:p w:rsidR="005025F6" w:rsidRDefault="00AF585E" w14:paraId="2D8679C0" w14:textId="77777777">
      <w:pPr>
        <w:spacing w:before="240"/>
        <w:ind w:left="1440"/>
        <w:rPr>
          <w:sz w:val="19"/>
          <w:szCs w:val="19"/>
        </w:rPr>
      </w:pPr>
      <w:r>
        <w:rPr>
          <w:sz w:val="19"/>
          <w:szCs w:val="19"/>
        </w:rPr>
        <w:t xml:space="preserve">        </w:t>
      </w:r>
      <w:r>
        <w:rPr>
          <w:sz w:val="19"/>
          <w:szCs w:val="19"/>
        </w:rPr>
        <w:tab/>
      </w:r>
      <w:r>
        <w:rPr>
          <w:sz w:val="19"/>
          <w:szCs w:val="19"/>
        </w:rPr>
        <w:t>gameObject.transform.position = position;</w:t>
      </w:r>
    </w:p>
    <w:p w:rsidR="005025F6" w:rsidRDefault="00AF585E" w14:paraId="1AF9951E" w14:textId="77777777">
      <w:pPr>
        <w:spacing w:before="240"/>
        <w:ind w:left="720"/>
        <w:rPr>
          <w:sz w:val="19"/>
          <w:szCs w:val="19"/>
        </w:rPr>
      </w:pPr>
      <w:r>
        <w:rPr>
          <w:sz w:val="19"/>
          <w:szCs w:val="19"/>
        </w:rPr>
        <w:lastRenderedPageBreak/>
        <w:t xml:space="preserve">    </w:t>
      </w:r>
      <w:r>
        <w:rPr>
          <w:sz w:val="19"/>
          <w:szCs w:val="19"/>
        </w:rPr>
        <w:tab/>
      </w:r>
      <w:r>
        <w:rPr>
          <w:sz w:val="19"/>
          <w:szCs w:val="19"/>
        </w:rPr>
        <w:t>}</w:t>
      </w:r>
    </w:p>
    <w:p w:rsidR="005025F6" w:rsidRDefault="00AF585E" w14:paraId="73DA559F" w14:textId="77777777">
      <w:pPr>
        <w:spacing w:before="240"/>
        <w:rPr>
          <w:sz w:val="19"/>
          <w:szCs w:val="19"/>
        </w:rPr>
      </w:pPr>
      <w:r>
        <w:rPr>
          <w:sz w:val="19"/>
          <w:szCs w:val="19"/>
        </w:rPr>
        <w:tab/>
      </w:r>
      <w:r>
        <w:rPr>
          <w:sz w:val="19"/>
          <w:szCs w:val="19"/>
        </w:rPr>
        <w:t>}</w:t>
      </w:r>
    </w:p>
    <w:p w:rsidR="005025F6" w:rsidRDefault="005025F6" w14:paraId="1A1397AB" w14:textId="77777777"/>
    <w:p w:rsidR="005025F6" w:rsidRDefault="00AF585E" w14:paraId="7CAE4BF7" w14:textId="77777777">
      <w:pPr>
        <w:pStyle w:val="Heading2"/>
        <w:keepNext w:val="0"/>
        <w:keepLines w:val="0"/>
        <w:spacing w:after="80"/>
        <w:rPr>
          <w:b/>
          <w:sz w:val="34"/>
          <w:szCs w:val="34"/>
        </w:rPr>
      </w:pPr>
      <w:bookmarkStart w:name="_Toc113467759" w:id="10"/>
      <w:r>
        <w:rPr>
          <w:b/>
          <w:sz w:val="34"/>
          <w:szCs w:val="34"/>
        </w:rPr>
        <w:t>Tác đ</w:t>
      </w:r>
      <w:r>
        <w:rPr>
          <w:b/>
          <w:sz w:val="34"/>
          <w:szCs w:val="34"/>
        </w:rPr>
        <w:t>ộ</w:t>
      </w:r>
      <w:r>
        <w:rPr>
          <w:b/>
          <w:sz w:val="34"/>
          <w:szCs w:val="34"/>
        </w:rPr>
        <w:t>ng 1 l</w:t>
      </w:r>
      <w:r>
        <w:rPr>
          <w:b/>
          <w:sz w:val="34"/>
          <w:szCs w:val="34"/>
        </w:rPr>
        <w:t>ự</w:t>
      </w:r>
      <w:r>
        <w:rPr>
          <w:b/>
          <w:sz w:val="34"/>
          <w:szCs w:val="34"/>
        </w:rPr>
        <w:t xml:space="preserve">c </w:t>
      </w:r>
      <w:r>
        <w:rPr>
          <w:b/>
          <w:sz w:val="34"/>
          <w:szCs w:val="34"/>
        </w:rPr>
        <w:t>đ</w:t>
      </w:r>
      <w:r>
        <w:rPr>
          <w:b/>
          <w:sz w:val="34"/>
          <w:szCs w:val="34"/>
        </w:rPr>
        <w:t>ẩ</w:t>
      </w:r>
      <w:r>
        <w:rPr>
          <w:b/>
          <w:sz w:val="34"/>
          <w:szCs w:val="34"/>
        </w:rPr>
        <w:t>y vào Rigidbody</w:t>
      </w:r>
      <w:bookmarkEnd w:id="10"/>
    </w:p>
    <w:p w:rsidR="005025F6" w:rsidRDefault="005025F6" w14:paraId="45A5428F" w14:textId="77777777"/>
    <w:p w:rsidR="005025F6" w:rsidRDefault="00AF585E" w14:paraId="6FF73D4A" w14:textId="77777777">
      <w:r>
        <w:t>rb2D = gameObject.AddComponent&lt;Rigidbody2D&gt;();</w:t>
      </w:r>
    </w:p>
    <w:p w:rsidR="005025F6" w:rsidRDefault="00AF585E" w14:paraId="7AF73BD0" w14:textId="77777777">
      <w:r>
        <w:t xml:space="preserve">        rb2D.AddForce(anpha * thrust);</w:t>
      </w:r>
    </w:p>
    <w:p w:rsidR="005025F6" w:rsidRDefault="00AF585E" w14:paraId="79BE852F" w14:textId="77777777">
      <w:r>
        <w:t xml:space="preserve">        rb2D.AddForce(transform.up * thrust, ForceMode2D.Impulse);</w:t>
      </w:r>
    </w:p>
    <w:p w:rsidR="005025F6" w:rsidRDefault="005025F6" w14:paraId="1D084833" w14:textId="77777777"/>
    <w:p w:rsidR="005025F6" w:rsidRDefault="00AF585E" w14:paraId="61C68433" w14:textId="77777777">
      <w:r>
        <w:t>Gi</w:t>
      </w:r>
      <w:r>
        <w:t>ả</w:t>
      </w:r>
      <w:r>
        <w:t>i thích: anpha là Vector2D ch</w:t>
      </w:r>
      <w:r>
        <w:t>ỉ</w:t>
      </w:r>
      <w:r>
        <w:t xml:space="preserve"> hư</w:t>
      </w:r>
      <w:r>
        <w:t>ớ</w:t>
      </w:r>
      <w:r>
        <w:t>ng hư</w:t>
      </w:r>
      <w:r>
        <w:t>ớ</w:t>
      </w:r>
      <w:r>
        <w:t>ng và thrust là đ</w:t>
      </w:r>
      <w:r>
        <w:t>ộ</w:t>
      </w:r>
      <w:r>
        <w:t xml:space="preserve"> l</w:t>
      </w:r>
      <w:r>
        <w:t>ớ</w:t>
      </w:r>
      <w:r>
        <w:t>n c</w:t>
      </w:r>
      <w:r>
        <w:t>ủ</w:t>
      </w:r>
      <w:r>
        <w:t>a l</w:t>
      </w:r>
      <w:r>
        <w:t>ự</w:t>
      </w:r>
      <w:r>
        <w:t>c tác đ</w:t>
      </w:r>
      <w:r>
        <w:t>ộ</w:t>
      </w:r>
      <w:r>
        <w:t>ng.</w:t>
      </w:r>
      <w:r>
        <w:t xml:space="preserve"> </w:t>
      </w:r>
    </w:p>
    <w:p w:rsidR="005025F6" w:rsidRDefault="005025F6" w14:paraId="17CA70CC" w14:textId="77777777"/>
    <w:tbl>
      <w:tblPr>
        <w:tblStyle w:val="a1"/>
        <w:tblW w:w="9029"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Look w:val="0600" w:firstRow="0" w:lastRow="0" w:firstColumn="0" w:lastColumn="0" w:noHBand="1" w:noVBand="1"/>
      </w:tblPr>
      <w:tblGrid>
        <w:gridCol w:w="4514"/>
        <w:gridCol w:w="4515"/>
      </w:tblGrid>
      <w:tr w:rsidR="005025F6" w:rsidTr="31430857" w14:paraId="7BF62196" w14:textId="77777777">
        <w:trPr>
          <w:trHeight w:val="4440"/>
        </w:trPr>
        <w:tc>
          <w:tcPr>
            <w:tcW w:w="4514" w:type="dxa"/>
            <w:shd w:val="clear" w:color="auto" w:fill="auto"/>
            <w:tcMar>
              <w:top w:w="100" w:type="dxa"/>
              <w:left w:w="100" w:type="dxa"/>
              <w:bottom w:w="100" w:type="dxa"/>
              <w:right w:w="100" w:type="dxa"/>
            </w:tcMar>
          </w:tcPr>
          <w:p w:rsidR="005025F6" w:rsidRDefault="00AF585E" w14:paraId="4C55F489" w14:textId="77777777">
            <w:pPr>
              <w:widowControl w:val="0"/>
              <w:pBdr>
                <w:top w:val="nil"/>
                <w:left w:val="nil"/>
                <w:bottom w:val="nil"/>
                <w:right w:val="nil"/>
                <w:between w:val="nil"/>
              </w:pBdr>
              <w:spacing w:line="240" w:lineRule="auto"/>
            </w:pPr>
            <w:r>
              <w:t>T</w:t>
            </w:r>
            <w:r>
              <w:t>ạ</w:t>
            </w:r>
            <w:r>
              <w:t>o vector2D theo công th</w:t>
            </w:r>
            <w:r>
              <w:t>ứ</w:t>
            </w:r>
            <w:r>
              <w:t>c lư</w:t>
            </w:r>
            <w:r>
              <w:t>ợ</w:t>
            </w:r>
            <w:r>
              <w:t xml:space="preserve">ng giác </w:t>
            </w:r>
          </w:p>
          <w:p w:rsidR="005025F6" w:rsidRDefault="005025F6" w14:paraId="18930EFA" w14:textId="77777777">
            <w:pPr>
              <w:widowControl w:val="0"/>
              <w:pBdr>
                <w:top w:val="nil"/>
                <w:left w:val="nil"/>
                <w:bottom w:val="nil"/>
                <w:right w:val="nil"/>
                <w:between w:val="nil"/>
              </w:pBdr>
              <w:spacing w:line="240" w:lineRule="auto"/>
            </w:pPr>
          </w:p>
          <w:p w:rsidR="005025F6" w:rsidRDefault="00AF585E" w14:paraId="5CB2532D" w14:textId="77777777">
            <w:pPr>
              <w:widowControl w:val="0"/>
              <w:pBdr>
                <w:top w:val="nil"/>
                <w:left w:val="nil"/>
                <w:bottom w:val="nil"/>
                <w:right w:val="nil"/>
                <w:between w:val="nil"/>
              </w:pBdr>
              <w:spacing w:line="240" w:lineRule="auto"/>
            </w:pPr>
            <w:r>
              <w:t xml:space="preserve"> float radian = degree* Mathf.Deg2Rad;</w:t>
            </w:r>
          </w:p>
          <w:p w:rsidR="005025F6" w:rsidRDefault="00AF585E" w14:paraId="402DD4B1" w14:textId="77777777">
            <w:pPr>
              <w:widowControl w:val="0"/>
              <w:pBdr>
                <w:top w:val="nil"/>
                <w:left w:val="nil"/>
                <w:bottom w:val="nil"/>
                <w:right w:val="nil"/>
                <w:between w:val="nil"/>
              </w:pBdr>
              <w:spacing w:line="240" w:lineRule="auto"/>
            </w:pPr>
            <w:r>
              <w:t xml:space="preserve">        float sinD = Mathf.Sin(radian);</w:t>
            </w:r>
          </w:p>
          <w:p w:rsidR="005025F6" w:rsidRDefault="00AF585E" w14:paraId="394560FE" w14:textId="77777777">
            <w:pPr>
              <w:widowControl w:val="0"/>
              <w:pBdr>
                <w:top w:val="nil"/>
                <w:left w:val="nil"/>
                <w:bottom w:val="nil"/>
                <w:right w:val="nil"/>
                <w:between w:val="nil"/>
              </w:pBdr>
              <w:spacing w:line="240" w:lineRule="auto"/>
            </w:pPr>
            <w:r>
              <w:t xml:space="preserve">        float cosD = Mathf.Cos(radian);</w:t>
            </w:r>
          </w:p>
          <w:p w:rsidR="005025F6" w:rsidRDefault="00AF585E" w14:paraId="35A6D02F" w14:textId="77777777">
            <w:pPr>
              <w:widowControl w:val="0"/>
              <w:pBdr>
                <w:top w:val="nil"/>
                <w:left w:val="nil"/>
                <w:bottom w:val="nil"/>
                <w:right w:val="nil"/>
                <w:between w:val="nil"/>
              </w:pBdr>
              <w:spacing w:line="240" w:lineRule="auto"/>
            </w:pPr>
            <w:r>
              <w:t xml:space="preserve">       // print(sinD + "   " + cosD);</w:t>
            </w:r>
          </w:p>
          <w:p w:rsidR="005025F6" w:rsidRDefault="00AF585E" w14:paraId="5B8D61BB" w14:textId="77777777">
            <w:pPr>
              <w:widowControl w:val="0"/>
              <w:pBdr>
                <w:top w:val="nil"/>
                <w:left w:val="nil"/>
                <w:bottom w:val="nil"/>
                <w:right w:val="nil"/>
                <w:between w:val="nil"/>
              </w:pBdr>
              <w:spacing w:line="240" w:lineRule="auto"/>
            </w:pPr>
            <w:r>
              <w:t xml:space="preserve">        float x = sinD;</w:t>
            </w:r>
          </w:p>
          <w:p w:rsidR="005025F6" w:rsidRDefault="00AF585E" w14:paraId="59EB27C9" w14:textId="77777777">
            <w:pPr>
              <w:widowControl w:val="0"/>
              <w:pBdr>
                <w:top w:val="nil"/>
                <w:left w:val="nil"/>
                <w:bottom w:val="nil"/>
                <w:right w:val="nil"/>
                <w:between w:val="nil"/>
              </w:pBdr>
              <w:spacing w:line="240" w:lineRule="auto"/>
            </w:pPr>
            <w:r>
              <w:t xml:space="preserve">        float y = cosD;</w:t>
            </w:r>
          </w:p>
          <w:p w:rsidR="005025F6" w:rsidRDefault="00AF585E" w14:paraId="2D623698" w14:textId="77777777">
            <w:pPr>
              <w:widowControl w:val="0"/>
              <w:pBdr>
                <w:top w:val="nil"/>
                <w:left w:val="nil"/>
                <w:bottom w:val="nil"/>
                <w:right w:val="nil"/>
                <w:between w:val="nil"/>
              </w:pBdr>
              <w:spacing w:line="240" w:lineRule="auto"/>
            </w:pPr>
            <w:r>
              <w:t xml:space="preserve">        return new Vector2(x, y);</w:t>
            </w:r>
          </w:p>
          <w:p w:rsidR="005025F6" w:rsidRDefault="005025F6" w14:paraId="2BD52044" w14:textId="77777777">
            <w:pPr>
              <w:widowControl w:val="0"/>
              <w:pBdr>
                <w:top w:val="nil"/>
                <w:left w:val="nil"/>
                <w:bottom w:val="nil"/>
                <w:right w:val="nil"/>
                <w:between w:val="nil"/>
              </w:pBdr>
              <w:spacing w:line="240" w:lineRule="auto"/>
            </w:pPr>
          </w:p>
        </w:tc>
        <w:tc>
          <w:tcPr>
            <w:tcW w:w="4514" w:type="dxa"/>
            <w:shd w:val="clear" w:color="auto" w:fill="auto"/>
            <w:tcMar>
              <w:top w:w="100" w:type="dxa"/>
              <w:left w:w="100" w:type="dxa"/>
              <w:bottom w:w="100" w:type="dxa"/>
              <w:right w:w="100" w:type="dxa"/>
            </w:tcMar>
          </w:tcPr>
          <w:p w:rsidR="005025F6" w:rsidRDefault="00AF585E" w14:paraId="2A438947" w14:textId="77777777">
            <w:pPr>
              <w:widowControl w:val="0"/>
              <w:pBdr>
                <w:top w:val="nil"/>
                <w:left w:val="nil"/>
                <w:bottom w:val="nil"/>
                <w:right w:val="nil"/>
                <w:between w:val="nil"/>
              </w:pBdr>
              <w:spacing w:line="240" w:lineRule="auto"/>
            </w:pPr>
            <w:r>
              <w:rPr>
                <w:noProof/>
              </w:rPr>
              <w:drawing>
                <wp:inline distT="114300" distB="114300" distL="114300" distR="114300" wp14:anchorId="580A2D26" wp14:editId="1972E133">
                  <wp:extent cx="2724150" cy="1524000"/>
                  <wp:effectExtent l="0" t="0" r="0" b="0"/>
                  <wp:docPr id="98"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2"/>
                          <a:srcRect/>
                          <a:stretch>
                            <a:fillRect/>
                          </a:stretch>
                        </pic:blipFill>
                        <pic:spPr>
                          <a:xfrm>
                            <a:off x="0" y="0"/>
                            <a:ext cx="2724150" cy="1524000"/>
                          </a:xfrm>
                          <a:prstGeom prst="rect">
                            <a:avLst/>
                          </a:prstGeom>
                          <a:ln/>
                        </pic:spPr>
                      </pic:pic>
                    </a:graphicData>
                  </a:graphic>
                </wp:inline>
              </w:drawing>
            </w:r>
          </w:p>
        </w:tc>
      </w:tr>
    </w:tbl>
    <w:p w:rsidR="005025F6" w:rsidRDefault="005025F6" w14:paraId="2C736B8F" w14:textId="77777777"/>
    <w:p w:rsidR="005025F6" w:rsidRDefault="00AF585E" w14:paraId="62F20E5C" w14:textId="77777777">
      <w:r>
        <w:t>Tham s</w:t>
      </w:r>
      <w:r>
        <w:t>ố</w:t>
      </w:r>
      <w:r>
        <w:t xml:space="preserve"> ForceMode2D có 2 l</w:t>
      </w:r>
      <w:r>
        <w:t>ự</w:t>
      </w:r>
      <w:r>
        <w:t>a ch</w:t>
      </w:r>
      <w:r>
        <w:t>ọ</w:t>
      </w:r>
      <w:r>
        <w:t xml:space="preserve">n </w:t>
      </w:r>
    </w:p>
    <w:p w:rsidR="005025F6" w:rsidRDefault="00AF585E" w14:paraId="7B1DCF36" w14:textId="77777777">
      <w:r>
        <w:t xml:space="preserve"> ForceMode.Force == Force per second</w:t>
      </w:r>
    </w:p>
    <w:p w:rsidR="005025F6" w:rsidRDefault="00AF585E" w14:paraId="41A34B1F" w14:textId="77777777">
      <w:r>
        <w:t xml:space="preserve"> ForceMode.Impulse == Force per frame</w:t>
      </w:r>
    </w:p>
    <w:p w:rsidR="005025F6" w:rsidRDefault="005025F6" w14:paraId="3085AB85" w14:textId="77777777"/>
    <w:p w:rsidR="005025F6" w:rsidRDefault="005025F6" w14:paraId="1311DD31" w14:textId="77777777"/>
    <w:p w:rsidR="005025F6" w:rsidRDefault="00AF585E" w14:paraId="2F5F6C68" w14:textId="77777777">
      <w:pPr>
        <w:pStyle w:val="Heading2"/>
        <w:keepNext w:val="0"/>
        <w:keepLines w:val="0"/>
        <w:spacing w:after="80"/>
      </w:pPr>
      <w:bookmarkStart w:name="_Toc113467760" w:id="11"/>
      <w:r>
        <w:rPr>
          <w:b/>
          <w:sz w:val="34"/>
          <w:szCs w:val="34"/>
        </w:rPr>
        <w:t>X</w:t>
      </w:r>
      <w:r>
        <w:rPr>
          <w:b/>
          <w:sz w:val="34"/>
          <w:szCs w:val="34"/>
        </w:rPr>
        <w:t>ế</w:t>
      </w:r>
      <w:r>
        <w:rPr>
          <w:b/>
          <w:sz w:val="34"/>
          <w:szCs w:val="34"/>
        </w:rPr>
        <w:t>p l</w:t>
      </w:r>
      <w:r>
        <w:rPr>
          <w:b/>
          <w:sz w:val="34"/>
          <w:szCs w:val="34"/>
        </w:rPr>
        <w:t>ớ</w:t>
      </w:r>
      <w:r>
        <w:rPr>
          <w:b/>
          <w:sz w:val="34"/>
          <w:szCs w:val="34"/>
        </w:rPr>
        <w:t>p GameObject (GiangNTHE153046) [19/01/2022]</w:t>
      </w:r>
      <w:bookmarkEnd w:id="11"/>
    </w:p>
    <w:p w:rsidR="005025F6" w:rsidRDefault="00AF585E" w14:paraId="7ACE8FD2" w14:textId="77777777">
      <w:pPr>
        <w:spacing w:before="240" w:after="240"/>
        <w:jc w:val="right"/>
        <w:rPr>
          <w:i/>
          <w:color w:val="38761D"/>
        </w:rPr>
      </w:pPr>
      <w:r>
        <w:rPr>
          <w:i/>
          <w:color w:val="38761D"/>
        </w:rPr>
        <w:t xml:space="preserve">Nguyen The Giang - </w:t>
      </w:r>
      <w:r>
        <w:rPr>
          <w:i/>
          <w:color w:val="38761D"/>
        </w:rPr>
        <w:t>GiangNTHE153046</w:t>
      </w:r>
    </w:p>
    <w:p w:rsidR="005025F6" w:rsidRDefault="00AF585E" w14:paraId="61705469" w14:textId="77777777">
      <w:pPr>
        <w:spacing w:before="240" w:after="240"/>
      </w:pPr>
      <w:r>
        <w:t xml:space="preserve">Vì là Game 2D nên các GameObject </w:t>
      </w:r>
      <w:r>
        <w:t>ở</w:t>
      </w:r>
      <w:r>
        <w:t xml:space="preserve"> cùng 1 v</w:t>
      </w:r>
      <w:r>
        <w:t>ị</w:t>
      </w:r>
      <w:r>
        <w:t xml:space="preserve"> trí có th</w:t>
      </w:r>
      <w:r>
        <w:t>ể</w:t>
      </w:r>
      <w:r>
        <w:t xml:space="preserve"> b</w:t>
      </w:r>
      <w:r>
        <w:t>ị</w:t>
      </w:r>
      <w:r>
        <w:t xml:space="preserve"> đè lên nhau </w:t>
      </w:r>
      <w:r>
        <w:rPr>
          <w:rFonts w:ascii="MS Mincho" w:hAnsi="MS Mincho" w:eastAsia="MS Mincho" w:cs="MS Mincho"/>
        </w:rPr>
        <w:t>→</w:t>
      </w:r>
      <w:r>
        <w:t xml:space="preserve"> N</w:t>
      </w:r>
      <w:r>
        <w:t>ế</w:t>
      </w:r>
      <w:r>
        <w:t>u mu</w:t>
      </w:r>
      <w:r>
        <w:t>ố</w:t>
      </w:r>
      <w:r>
        <w:t>n đi</w:t>
      </w:r>
      <w:r>
        <w:t>ề</w:t>
      </w:r>
      <w:r>
        <w:t>u ch</w:t>
      </w:r>
      <w:r>
        <w:t>ỉ</w:t>
      </w:r>
      <w:r>
        <w:t>nh cái nào đ</w:t>
      </w:r>
      <w:r>
        <w:t>ứ</w:t>
      </w:r>
      <w:r>
        <w:t>ng trư</w:t>
      </w:r>
      <w:r>
        <w:t>ớ</w:t>
      </w:r>
      <w:r>
        <w:t>c thì có th</w:t>
      </w:r>
      <w:r>
        <w:t>ể</w:t>
      </w:r>
      <w:r>
        <w:t xml:space="preserve"> ch</w:t>
      </w:r>
      <w:r>
        <w:t>ỉ</w:t>
      </w:r>
      <w:r>
        <w:t xml:space="preserve">nh </w:t>
      </w:r>
      <w:r>
        <w:rPr>
          <w:color w:val="0070C0"/>
        </w:rPr>
        <w:t xml:space="preserve">Z </w:t>
      </w:r>
      <w:r>
        <w:t xml:space="preserve">trong </w:t>
      </w:r>
      <w:r>
        <w:rPr>
          <w:color w:val="0070C0"/>
        </w:rPr>
        <w:t xml:space="preserve">Transform </w:t>
      </w:r>
      <w:r>
        <w:rPr>
          <w:rFonts w:ascii="MS Mincho" w:hAnsi="MS Mincho" w:eastAsia="MS Mincho" w:cs="MS Mincho"/>
          <w:color w:val="0070C0"/>
        </w:rPr>
        <w:t>→</w:t>
      </w:r>
      <w:r>
        <w:rPr>
          <w:color w:val="0070C0"/>
        </w:rPr>
        <w:t xml:space="preserve"> Scale</w:t>
      </w:r>
      <w:r>
        <w:t>:</w:t>
      </w:r>
    </w:p>
    <w:p w:rsidR="005025F6" w:rsidRDefault="00AF585E" w14:paraId="2D633A5B" w14:textId="77777777">
      <w:pPr>
        <w:spacing w:before="240" w:after="240"/>
      </w:pPr>
      <w:r>
        <w:t>Nhưng mình làm cách này hay b</w:t>
      </w:r>
      <w:r>
        <w:t>ị</w:t>
      </w:r>
      <w:r>
        <w:t xml:space="preserve"> Bug khó hi</w:t>
      </w:r>
      <w:r>
        <w:t>ể</w:t>
      </w:r>
      <w:r>
        <w:t xml:space="preserve">u nên dùng </w:t>
      </w:r>
      <w:r>
        <w:rPr>
          <w:b/>
          <w:color w:val="00B050"/>
        </w:rPr>
        <w:t>Sorting</w:t>
      </w:r>
      <w:r>
        <w:rPr>
          <w:color w:val="00B050"/>
        </w:rPr>
        <w:t xml:space="preserve"> </w:t>
      </w:r>
      <w:r>
        <w:rPr>
          <w:b/>
          <w:color w:val="00B050"/>
        </w:rPr>
        <w:t>Layer</w:t>
      </w:r>
      <w:r>
        <w:t>:</w:t>
      </w:r>
    </w:p>
    <w:p w:rsidR="005025F6" w:rsidRDefault="00AF585E" w14:paraId="52C27259" w14:textId="77777777">
      <w:pPr>
        <w:spacing w:before="240" w:after="240"/>
        <w:rPr>
          <w:color w:val="00B050"/>
        </w:rPr>
      </w:pPr>
      <w:r>
        <w:t>-</w:t>
      </w:r>
      <w:r>
        <w:rPr>
          <w:sz w:val="14"/>
          <w:szCs w:val="14"/>
        </w:rPr>
        <w:t xml:space="preserve">        </w:t>
      </w:r>
      <w:r>
        <w:t>Ch</w:t>
      </w:r>
      <w:r>
        <w:t>ọ</w:t>
      </w:r>
      <w:r>
        <w:t xml:space="preserve">n </w:t>
      </w:r>
      <w:r>
        <w:rPr>
          <w:color w:val="00B050"/>
        </w:rPr>
        <w:t>Ga</w:t>
      </w:r>
      <w:r>
        <w:rPr>
          <w:color w:val="00B050"/>
        </w:rPr>
        <w:t xml:space="preserve">meObject </w:t>
      </w:r>
      <w:r>
        <w:t>r</w:t>
      </w:r>
      <w:r>
        <w:t>ồ</w:t>
      </w:r>
      <w:r>
        <w:t xml:space="preserve">i </w:t>
      </w:r>
      <w:r>
        <w:t>ở</w:t>
      </w:r>
      <w:r>
        <w:t xml:space="preserve"> </w:t>
      </w:r>
      <w:r>
        <w:rPr>
          <w:color w:val="00B050"/>
        </w:rPr>
        <w:t xml:space="preserve">Inspector </w:t>
      </w:r>
      <w:r>
        <w:t>tìm ph</w:t>
      </w:r>
      <w:r>
        <w:t>ầ</w:t>
      </w:r>
      <w:r>
        <w:t xml:space="preserve">n </w:t>
      </w:r>
      <w:r>
        <w:rPr>
          <w:color w:val="00B050"/>
        </w:rPr>
        <w:t xml:space="preserve">Additional Settings </w:t>
      </w:r>
      <w:r>
        <w:rPr>
          <w:rFonts w:ascii="MS Mincho" w:hAnsi="MS Mincho" w:eastAsia="MS Mincho" w:cs="MS Mincho"/>
          <w:color w:val="00B050"/>
        </w:rPr>
        <w:t>→</w:t>
      </w:r>
      <w:r>
        <w:rPr>
          <w:color w:val="00B050"/>
        </w:rPr>
        <w:t xml:space="preserve"> Sorting Layer</w:t>
      </w:r>
    </w:p>
    <w:p w:rsidR="005025F6" w:rsidRDefault="00AF585E" w14:paraId="08A9B081"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6736258F" wp14:editId="234BDC75">
            <wp:extent cx="3153133" cy="1173936"/>
            <wp:effectExtent l="0" t="0" r="0" b="0"/>
            <wp:docPr id="148"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3"/>
                    <a:srcRect/>
                    <a:stretch>
                      <a:fillRect/>
                    </a:stretch>
                  </pic:blipFill>
                  <pic:spPr>
                    <a:xfrm>
                      <a:off x="0" y="0"/>
                      <a:ext cx="3153133" cy="1173936"/>
                    </a:xfrm>
                    <a:prstGeom prst="rect">
                      <a:avLst/>
                    </a:prstGeom>
                    <a:ln/>
                  </pic:spPr>
                </pic:pic>
              </a:graphicData>
            </a:graphic>
          </wp:inline>
        </w:drawing>
      </w:r>
    </w:p>
    <w:p w:rsidR="005025F6" w:rsidRDefault="00AF585E" w14:paraId="70E4F51D" w14:textId="77777777">
      <w:pPr>
        <w:spacing w:before="240" w:after="240"/>
      </w:pPr>
      <w:r>
        <w:lastRenderedPageBreak/>
        <w:t>-</w:t>
      </w:r>
      <w:r>
        <w:rPr>
          <w:sz w:val="14"/>
          <w:szCs w:val="14"/>
        </w:rPr>
        <w:t xml:space="preserve">        </w:t>
      </w:r>
      <w:r>
        <w:t>Layer m</w:t>
      </w:r>
      <w:r>
        <w:t>ặ</w:t>
      </w:r>
      <w:r>
        <w:t>c đ</w:t>
      </w:r>
      <w:r>
        <w:t>ị</w:t>
      </w:r>
      <w:r>
        <w:t xml:space="preserve">nh là </w:t>
      </w:r>
      <w:r>
        <w:rPr>
          <w:color w:val="00B050"/>
        </w:rPr>
        <w:t>Default</w:t>
      </w:r>
      <w:r>
        <w:t>, mình có th</w:t>
      </w:r>
      <w:r>
        <w:t>ể</w:t>
      </w:r>
      <w:r>
        <w:t xml:space="preserve"> ch</w:t>
      </w:r>
      <w:r>
        <w:t>ọ</w:t>
      </w:r>
      <w:r>
        <w:t xml:space="preserve">n </w:t>
      </w:r>
      <w:r>
        <w:rPr>
          <w:color w:val="00B050"/>
        </w:rPr>
        <w:t xml:space="preserve">Add Sorting Layer </w:t>
      </w:r>
      <w:r>
        <w:t>đ</w:t>
      </w:r>
      <w:r>
        <w:t>ể</w:t>
      </w:r>
      <w:r>
        <w:t xml:space="preserve"> thêm Layer m</w:t>
      </w:r>
      <w:r>
        <w:t>ớ</w:t>
      </w:r>
      <w:r>
        <w:t>i; T</w:t>
      </w:r>
      <w:r>
        <w:t>ạ</w:t>
      </w:r>
      <w:r>
        <w:t>i đây mình có th</w:t>
      </w:r>
      <w:r>
        <w:t>ể</w:t>
      </w:r>
      <w:r>
        <w:t xml:space="preserve"> </w:t>
      </w:r>
      <w:r>
        <w:rPr>
          <w:i/>
        </w:rPr>
        <w:t>kéo th</w:t>
      </w:r>
      <w:r>
        <w:rPr>
          <w:i/>
        </w:rPr>
        <w:t>ả</w:t>
      </w:r>
      <w:r>
        <w:t xml:space="preserve"> các Layer đ</w:t>
      </w:r>
      <w:r>
        <w:t>ể</w:t>
      </w:r>
      <w:r>
        <w:t xml:space="preserve"> s</w:t>
      </w:r>
      <w:r>
        <w:t>ắ</w:t>
      </w:r>
      <w:r>
        <w:t>p x</w:t>
      </w:r>
      <w:r>
        <w:t>ế</w:t>
      </w:r>
      <w:r>
        <w:t>p</w:t>
      </w:r>
    </w:p>
    <w:p w:rsidR="005025F6" w:rsidRDefault="00AF585E" w14:paraId="1A9C58D7"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3055317F" wp14:editId="4F58A96E">
            <wp:extent cx="3333631" cy="871538"/>
            <wp:effectExtent l="0" t="0" r="0" b="0"/>
            <wp:docPr id="144"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
                    <a:srcRect/>
                    <a:stretch>
                      <a:fillRect/>
                    </a:stretch>
                  </pic:blipFill>
                  <pic:spPr>
                    <a:xfrm>
                      <a:off x="0" y="0"/>
                      <a:ext cx="3333631" cy="871538"/>
                    </a:xfrm>
                    <a:prstGeom prst="rect">
                      <a:avLst/>
                    </a:prstGeom>
                    <a:ln/>
                  </pic:spPr>
                </pic:pic>
              </a:graphicData>
            </a:graphic>
          </wp:inline>
        </w:drawing>
      </w:r>
    </w:p>
    <w:p w:rsidR="005025F6" w:rsidRDefault="00AF585E" w14:paraId="7B08FAF5" w14:textId="77777777">
      <w:pPr>
        <w:spacing w:before="240" w:after="240"/>
        <w:ind w:left="1440"/>
        <w:rPr>
          <w:i/>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i/>
        </w:rPr>
        <w:t xml:space="preserve">(Layer trên cùng là </w:t>
      </w:r>
      <w:r>
        <w:rPr>
          <w:i/>
        </w:rPr>
        <w:t>ở</w:t>
      </w:r>
      <w:r>
        <w:rPr>
          <w:i/>
        </w:rPr>
        <w:t xml:space="preserve"> đ</w:t>
      </w:r>
      <w:r>
        <w:rPr>
          <w:i/>
        </w:rPr>
        <w:t>ằ</w:t>
      </w:r>
      <w:r>
        <w:rPr>
          <w:i/>
        </w:rPr>
        <w:t xml:space="preserve">ng sau </w:t>
      </w:r>
      <w:r>
        <w:rPr>
          <w:i/>
        </w:rPr>
        <w:t>cùng khi xu</w:t>
      </w:r>
      <w:r>
        <w:rPr>
          <w:i/>
        </w:rPr>
        <w:t>ấ</w:t>
      </w:r>
      <w:r>
        <w:rPr>
          <w:i/>
        </w:rPr>
        <w:t>t hi</w:t>
      </w:r>
      <w:r>
        <w:rPr>
          <w:i/>
        </w:rPr>
        <w:t>ệ</w:t>
      </w:r>
      <w:r>
        <w:rPr>
          <w:i/>
        </w:rPr>
        <w:t>n trong Game)</w:t>
      </w:r>
    </w:p>
    <w:p w:rsidR="005025F6" w:rsidRDefault="00AF585E" w14:paraId="22907474" w14:textId="77777777">
      <w:pPr>
        <w:pStyle w:val="Heading2"/>
        <w:rPr>
          <w:b/>
        </w:rPr>
      </w:pPr>
      <w:bookmarkStart w:name="_Toc113467761" w:id="12"/>
      <w:r>
        <w:rPr>
          <w:b/>
        </w:rPr>
        <w:t>T</w:t>
      </w:r>
      <w:r>
        <w:rPr>
          <w:b/>
        </w:rPr>
        <w:t>ạ</w:t>
      </w:r>
      <w:r>
        <w:rPr>
          <w:b/>
        </w:rPr>
        <w:t>o animation (ho</w:t>
      </w:r>
      <w:r>
        <w:rPr>
          <w:b/>
        </w:rPr>
        <w:t>ạ</w:t>
      </w:r>
      <w:r>
        <w:rPr>
          <w:b/>
        </w:rPr>
        <w:t>t hình) cho nhân v</w:t>
      </w:r>
      <w:r>
        <w:rPr>
          <w:b/>
        </w:rPr>
        <w:t>ậ</w:t>
      </w:r>
      <w:r>
        <w:rPr>
          <w:b/>
        </w:rPr>
        <w:t>t(ThongPQHE150340)</w:t>
      </w:r>
      <w:bookmarkEnd w:id="12"/>
    </w:p>
    <w:p w:rsidR="005025F6" w:rsidRDefault="00AF585E" w14:paraId="1AD04BE7" w14:textId="77777777">
      <w:pPr>
        <w:jc w:val="right"/>
        <w:rPr>
          <w:b/>
          <w:color w:val="6AA84F"/>
        </w:rPr>
      </w:pPr>
      <w:r>
        <w:rPr>
          <w:b/>
          <w:color w:val="6AA84F"/>
        </w:rPr>
        <w:t>Create: Phùng Quang Thông/HE-150340</w:t>
      </w:r>
    </w:p>
    <w:p w:rsidR="005025F6" w:rsidRDefault="00AF585E" w14:paraId="43FC9484" w14:textId="77777777">
      <w:r>
        <w:t>Bư</w:t>
      </w:r>
      <w:r>
        <w:t>ớ</w:t>
      </w:r>
      <w:r>
        <w:t xml:space="preserve">c 1: </w:t>
      </w:r>
    </w:p>
    <w:p w:rsidR="005025F6" w:rsidRDefault="00AF585E" w14:paraId="4BDA5D40" w14:textId="77777777">
      <w:r>
        <w:t>Import các sprite vào thư m</w:t>
      </w:r>
      <w:r>
        <w:t>ụ</w:t>
      </w:r>
      <w:r>
        <w:t>c:</w:t>
      </w:r>
    </w:p>
    <w:p w:rsidR="005025F6" w:rsidRDefault="00AF585E" w14:paraId="13383D2A" w14:textId="77777777">
      <w:pPr>
        <w:jc w:val="center"/>
      </w:pPr>
      <w:r>
        <w:t>i</w:t>
      </w:r>
      <w:r>
        <w:rPr>
          <w:noProof/>
        </w:rPr>
        <w:drawing>
          <wp:inline distT="114300" distB="114300" distL="114300" distR="114300" wp14:anchorId="1768C811" wp14:editId="29CFE541">
            <wp:extent cx="3276600" cy="2790825"/>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15"/>
                    <a:srcRect/>
                    <a:stretch>
                      <a:fillRect/>
                    </a:stretch>
                  </pic:blipFill>
                  <pic:spPr>
                    <a:xfrm>
                      <a:off x="0" y="0"/>
                      <a:ext cx="3276600" cy="2790825"/>
                    </a:xfrm>
                    <a:prstGeom prst="rect">
                      <a:avLst/>
                    </a:prstGeom>
                    <a:ln/>
                  </pic:spPr>
                </pic:pic>
              </a:graphicData>
            </a:graphic>
          </wp:inline>
        </w:drawing>
      </w:r>
    </w:p>
    <w:p w:rsidR="005025F6" w:rsidRDefault="00AF585E" w14:paraId="6F8F30B9" w14:textId="77777777">
      <w:r>
        <w:t>D</w:t>
      </w:r>
      <w:r>
        <w:t>ữ</w:t>
      </w:r>
      <w:r>
        <w:t xml:space="preserve"> li</w:t>
      </w:r>
      <w:r>
        <w:t>ệ</w:t>
      </w:r>
      <w:r>
        <w:t>u file import(ch</w:t>
      </w:r>
      <w:r>
        <w:t>ọ</w:t>
      </w:r>
      <w:r>
        <w:t>n h</w:t>
      </w:r>
      <w:r>
        <w:t>ế</w:t>
      </w:r>
      <w:r>
        <w:t>t hành đ</w:t>
      </w:r>
      <w:r>
        <w:t>ộ</w:t>
      </w:r>
      <w:r>
        <w:t>ng c</w:t>
      </w:r>
      <w:r>
        <w:t>ầ</w:t>
      </w:r>
      <w:r>
        <w:t>n dùng):</w:t>
      </w:r>
      <w:r>
        <w:tab/>
      </w:r>
    </w:p>
    <w:p w:rsidR="005025F6" w:rsidRDefault="00AF585E" w14:paraId="634D1973" w14:textId="77777777">
      <w:pPr>
        <w:jc w:val="center"/>
      </w:pPr>
      <w:r>
        <w:rPr>
          <w:noProof/>
        </w:rPr>
        <w:lastRenderedPageBreak/>
        <w:drawing>
          <wp:inline distT="114300" distB="114300" distL="114300" distR="114300" wp14:anchorId="279AC77B" wp14:editId="77E37D7E">
            <wp:extent cx="4519613" cy="2762820"/>
            <wp:effectExtent l="0" t="0" r="0" b="0"/>
            <wp:docPr id="9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
                    <a:srcRect/>
                    <a:stretch>
                      <a:fillRect/>
                    </a:stretch>
                  </pic:blipFill>
                  <pic:spPr>
                    <a:xfrm>
                      <a:off x="0" y="0"/>
                      <a:ext cx="4519613" cy="2762820"/>
                    </a:xfrm>
                    <a:prstGeom prst="rect">
                      <a:avLst/>
                    </a:prstGeom>
                    <a:ln/>
                  </pic:spPr>
                </pic:pic>
              </a:graphicData>
            </a:graphic>
          </wp:inline>
        </w:drawing>
      </w:r>
    </w:p>
    <w:p w:rsidR="005025F6" w:rsidRDefault="005025F6" w14:paraId="1FD62E84" w14:textId="77777777"/>
    <w:p w:rsidR="005025F6" w:rsidRDefault="00AF585E" w14:paraId="76C33A58" w14:textId="77777777">
      <w:r>
        <w:t>File trong Unity s</w:t>
      </w:r>
      <w:r>
        <w:t>ẽ</w:t>
      </w:r>
      <w:r>
        <w:t xml:space="preserve"> có(</w:t>
      </w:r>
      <w:r>
        <w:t>ả</w:t>
      </w:r>
      <w:r>
        <w:t xml:space="preserve">nh này mình </w:t>
      </w:r>
      <w:r>
        <w:t>import thi</w:t>
      </w:r>
      <w:r>
        <w:t>ế</w:t>
      </w:r>
      <w:r>
        <w:t>u file Jump (1) :&lt;):</w:t>
      </w:r>
    </w:p>
    <w:p w:rsidR="005025F6" w:rsidRDefault="00AF585E" w14:paraId="3AA22B3E" w14:textId="77777777">
      <w:pPr>
        <w:jc w:val="center"/>
      </w:pPr>
      <w:r>
        <w:rPr>
          <w:noProof/>
        </w:rPr>
        <w:drawing>
          <wp:inline distT="114300" distB="114300" distL="114300" distR="114300" wp14:anchorId="6D52335F" wp14:editId="0589B33C">
            <wp:extent cx="2628900" cy="5114925"/>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7"/>
                    <a:srcRect/>
                    <a:stretch>
                      <a:fillRect/>
                    </a:stretch>
                  </pic:blipFill>
                  <pic:spPr>
                    <a:xfrm>
                      <a:off x="0" y="0"/>
                      <a:ext cx="2628900" cy="5114925"/>
                    </a:xfrm>
                    <a:prstGeom prst="rect">
                      <a:avLst/>
                    </a:prstGeom>
                    <a:ln/>
                  </pic:spPr>
                </pic:pic>
              </a:graphicData>
            </a:graphic>
          </wp:inline>
        </w:drawing>
      </w:r>
    </w:p>
    <w:p w:rsidR="005025F6" w:rsidRDefault="00AF585E" w14:paraId="7A61CB4D" w14:textId="77777777">
      <w:r>
        <w:t xml:space="preserve">Kéo </w:t>
      </w:r>
      <w:r>
        <w:t>ả</w:t>
      </w:r>
      <w:r>
        <w:t>nh đ</w:t>
      </w:r>
      <w:r>
        <w:t>ầ</w:t>
      </w:r>
      <w:r>
        <w:t>u tiên sang Hierarchy đ</w:t>
      </w:r>
      <w:r>
        <w:t>ể</w:t>
      </w:r>
      <w:r>
        <w:t xml:space="preserve"> t</w:t>
      </w:r>
      <w:r>
        <w:t>ạ</w:t>
      </w:r>
      <w:r>
        <w:t xml:space="preserve">o Animation -&gt; hình </w:t>
      </w:r>
      <w:r>
        <w:t>ả</w:t>
      </w:r>
      <w:r>
        <w:t>nh s</w:t>
      </w:r>
      <w:r>
        <w:t>ẽ</w:t>
      </w:r>
      <w:r>
        <w:t xml:space="preserve"> tr</w:t>
      </w:r>
      <w:r>
        <w:t>ở</w:t>
      </w:r>
      <w:r>
        <w:t xml:space="preserve"> thành 1 game obj</w:t>
      </w:r>
    </w:p>
    <w:p w:rsidR="005025F6" w:rsidRDefault="00AF585E" w14:paraId="14C14AC0" w14:textId="77777777">
      <w:pPr>
        <w:jc w:val="center"/>
      </w:pPr>
      <w:r>
        <w:rPr>
          <w:noProof/>
        </w:rPr>
        <w:lastRenderedPageBreak/>
        <w:drawing>
          <wp:inline distT="114300" distB="114300" distL="114300" distR="114300" wp14:anchorId="0EADB1AF" wp14:editId="3886327C">
            <wp:extent cx="3849525" cy="2845301"/>
            <wp:effectExtent l="0" t="0" r="0" b="0"/>
            <wp:docPr id="5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8"/>
                    <a:srcRect/>
                    <a:stretch>
                      <a:fillRect/>
                    </a:stretch>
                  </pic:blipFill>
                  <pic:spPr>
                    <a:xfrm>
                      <a:off x="0" y="0"/>
                      <a:ext cx="3849525" cy="2845301"/>
                    </a:xfrm>
                    <a:prstGeom prst="rect">
                      <a:avLst/>
                    </a:prstGeom>
                    <a:ln/>
                  </pic:spPr>
                </pic:pic>
              </a:graphicData>
            </a:graphic>
          </wp:inline>
        </w:drawing>
      </w:r>
    </w:p>
    <w:p w:rsidR="005025F6" w:rsidRDefault="005025F6" w14:paraId="565D724D" w14:textId="77777777"/>
    <w:p w:rsidR="005025F6" w:rsidRDefault="00AF585E" w14:paraId="59F6E9E9" w14:textId="77777777">
      <w:r>
        <w:t>Bư</w:t>
      </w:r>
      <w:r>
        <w:t>ớ</w:t>
      </w:r>
      <w:r>
        <w:t xml:space="preserve">c 2: </w:t>
      </w:r>
    </w:p>
    <w:p w:rsidR="005025F6" w:rsidRDefault="00AF585E" w14:paraId="707865BC" w14:textId="77777777">
      <w:r>
        <w:t>Create animation:</w:t>
      </w:r>
    </w:p>
    <w:p w:rsidR="005025F6" w:rsidRDefault="00AF585E" w14:paraId="55E3D22F" w14:textId="77777777">
      <w:pPr>
        <w:jc w:val="center"/>
      </w:pPr>
      <w:r>
        <w:rPr>
          <w:noProof/>
        </w:rPr>
        <w:drawing>
          <wp:inline distT="114300" distB="114300" distL="114300" distR="114300" wp14:anchorId="0F4B8376" wp14:editId="5EFEF31F">
            <wp:extent cx="4500563" cy="2923123"/>
            <wp:effectExtent l="0" t="0" r="0" b="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9"/>
                    <a:srcRect/>
                    <a:stretch>
                      <a:fillRect/>
                    </a:stretch>
                  </pic:blipFill>
                  <pic:spPr>
                    <a:xfrm>
                      <a:off x="0" y="0"/>
                      <a:ext cx="4500563" cy="2923123"/>
                    </a:xfrm>
                    <a:prstGeom prst="rect">
                      <a:avLst/>
                    </a:prstGeom>
                    <a:ln/>
                  </pic:spPr>
                </pic:pic>
              </a:graphicData>
            </a:graphic>
          </wp:inline>
        </w:drawing>
      </w:r>
    </w:p>
    <w:p w:rsidR="005025F6" w:rsidRDefault="00AF585E" w14:paraId="20033CB4" w14:textId="77777777">
      <w:r>
        <w:t>Sau khi m</w:t>
      </w:r>
      <w:r>
        <w:t>ở</w:t>
      </w:r>
      <w:r>
        <w:t xml:space="preserve"> lên khi chưa ch</w:t>
      </w:r>
      <w:r>
        <w:t>ọ</w:t>
      </w:r>
      <w:r>
        <w:t>n vào đ</w:t>
      </w:r>
      <w:r>
        <w:t>ố</w:t>
      </w:r>
      <w:r>
        <w:t>i tư</w:t>
      </w:r>
      <w:r>
        <w:t>ợ</w:t>
      </w:r>
      <w:r>
        <w:t>ng c</w:t>
      </w:r>
      <w:r>
        <w:t>ầ</w:t>
      </w:r>
      <w:r>
        <w:t>n gán animation thì nút create s</w:t>
      </w:r>
      <w:r>
        <w:t>ẽ</w:t>
      </w:r>
      <w:r>
        <w:t xml:space="preserve"> disable, v</w:t>
      </w:r>
      <w:r>
        <w:t>ậ</w:t>
      </w:r>
      <w:r>
        <w:t>y nên ch</w:t>
      </w:r>
      <w:r>
        <w:t>ọ</w:t>
      </w:r>
      <w:r>
        <w:t xml:space="preserve">n </w:t>
      </w:r>
      <w:r>
        <w:t>đ</w:t>
      </w:r>
      <w:r>
        <w:t>ố</w:t>
      </w:r>
      <w:r>
        <w:t>i tư</w:t>
      </w:r>
      <w:r>
        <w:t>ợ</w:t>
      </w:r>
      <w:r>
        <w:t>ng c</w:t>
      </w:r>
      <w:r>
        <w:t>ầ</w:t>
      </w:r>
      <w:r>
        <w:t>n gán thì nút create s</w:t>
      </w:r>
      <w:r>
        <w:t>ẽ</w:t>
      </w:r>
      <w:r>
        <w:t xml:space="preserve"> đư</w:t>
      </w:r>
      <w:r>
        <w:t>ợ</w:t>
      </w:r>
      <w:r>
        <w:t>c enable</w:t>
      </w:r>
    </w:p>
    <w:p w:rsidR="005025F6" w:rsidRDefault="00AF585E" w14:paraId="373C80E2" w14:textId="77777777">
      <w:pPr>
        <w:jc w:val="center"/>
      </w:pPr>
      <w:r>
        <w:rPr>
          <w:noProof/>
        </w:rPr>
        <w:lastRenderedPageBreak/>
        <w:drawing>
          <wp:inline distT="114300" distB="114300" distL="114300" distR="114300" wp14:anchorId="75C1E15F" wp14:editId="29EFF60B">
            <wp:extent cx="4670640" cy="2180149"/>
            <wp:effectExtent l="0" t="0" r="0" b="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0"/>
                    <a:srcRect/>
                    <a:stretch>
                      <a:fillRect/>
                    </a:stretch>
                  </pic:blipFill>
                  <pic:spPr>
                    <a:xfrm>
                      <a:off x="0" y="0"/>
                      <a:ext cx="4670640" cy="2180149"/>
                    </a:xfrm>
                    <a:prstGeom prst="rect">
                      <a:avLst/>
                    </a:prstGeom>
                    <a:ln/>
                  </pic:spPr>
                </pic:pic>
              </a:graphicData>
            </a:graphic>
          </wp:inline>
        </w:drawing>
      </w:r>
    </w:p>
    <w:p w:rsidR="005025F6" w:rsidRDefault="00AF585E" w14:paraId="2729407C" w14:textId="77777777">
      <w:r>
        <w:t>Ch</w:t>
      </w:r>
      <w:r>
        <w:t>ọ</w:t>
      </w:r>
      <w:r>
        <w:t>n create xong r</w:t>
      </w:r>
      <w:r>
        <w:t>ồ</w:t>
      </w:r>
      <w:r>
        <w:t>i đ</w:t>
      </w:r>
      <w:r>
        <w:t>ặ</w:t>
      </w:r>
      <w:r>
        <w:t>t tên cho animation và l</w:t>
      </w:r>
      <w:r>
        <w:t>ự</w:t>
      </w:r>
      <w:r>
        <w:t>a ch</w:t>
      </w:r>
      <w:r>
        <w:t>ọ</w:t>
      </w:r>
      <w:r>
        <w:t>n file ch</w:t>
      </w:r>
      <w:r>
        <w:t>ứ</w:t>
      </w:r>
      <w:r>
        <w:t>a -&gt; sau khi hoàn thành xong s</w:t>
      </w:r>
      <w:r>
        <w:t>ẽ</w:t>
      </w:r>
      <w:r>
        <w:t xml:space="preserve"> hi</w:t>
      </w:r>
      <w:r>
        <w:t>ệ</w:t>
      </w:r>
      <w:r>
        <w:t>n:</w:t>
      </w:r>
    </w:p>
    <w:p w:rsidR="005025F6" w:rsidRDefault="00AF585E" w14:paraId="749B9B7A" w14:textId="77777777">
      <w:pPr>
        <w:jc w:val="center"/>
      </w:pPr>
      <w:r>
        <w:rPr>
          <w:noProof/>
        </w:rPr>
        <w:drawing>
          <wp:inline distT="114300" distB="114300" distL="114300" distR="114300" wp14:anchorId="75BED9A3" wp14:editId="35B033A8">
            <wp:extent cx="4578173" cy="2137973"/>
            <wp:effectExtent l="0" t="0" r="0" b="0"/>
            <wp:docPr id="126"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21"/>
                    <a:srcRect/>
                    <a:stretch>
                      <a:fillRect/>
                    </a:stretch>
                  </pic:blipFill>
                  <pic:spPr>
                    <a:xfrm>
                      <a:off x="0" y="0"/>
                      <a:ext cx="4578173" cy="2137973"/>
                    </a:xfrm>
                    <a:prstGeom prst="rect">
                      <a:avLst/>
                    </a:prstGeom>
                    <a:ln/>
                  </pic:spPr>
                </pic:pic>
              </a:graphicData>
            </a:graphic>
          </wp:inline>
        </w:drawing>
      </w:r>
    </w:p>
    <w:p w:rsidR="005025F6" w:rsidRDefault="00AF585E" w14:paraId="10A88DA3" w14:textId="77777777">
      <w:r>
        <w:t xml:space="preserve">Kéo các hình </w:t>
      </w:r>
      <w:r>
        <w:t>ả</w:t>
      </w:r>
      <w:r>
        <w:t>nh chuy</w:t>
      </w:r>
      <w:r>
        <w:t>ể</w:t>
      </w:r>
      <w:r>
        <w:t>n đ</w:t>
      </w:r>
      <w:r>
        <w:t>ộ</w:t>
      </w:r>
      <w:r>
        <w:t xml:space="preserve">ng lưu </w:t>
      </w:r>
      <w:r>
        <w:t>ở</w:t>
      </w:r>
      <w:r>
        <w:t xml:space="preserve"> file vào Animation. Kéo vào vùng dư</w:t>
      </w:r>
      <w:r>
        <w:t>ớ</w:t>
      </w:r>
      <w:r>
        <w:t>i này trong</w:t>
      </w:r>
      <w:r>
        <w:t xml:space="preserve"> Animation r</w:t>
      </w:r>
      <w:r>
        <w:t>ồ</w:t>
      </w:r>
      <w:r>
        <w:t>i th</w:t>
      </w:r>
      <w:r>
        <w:t>ả</w:t>
      </w:r>
    </w:p>
    <w:p w:rsidR="005025F6" w:rsidRDefault="00AF585E" w14:paraId="2D4E5280" w14:textId="77777777">
      <w:pPr>
        <w:jc w:val="center"/>
      </w:pPr>
      <w:r>
        <w:rPr>
          <w:noProof/>
        </w:rPr>
        <w:drawing>
          <wp:inline distT="114300" distB="114300" distL="114300" distR="114300" wp14:anchorId="43BA8E2C" wp14:editId="66ECF52A">
            <wp:extent cx="5110163" cy="3319059"/>
            <wp:effectExtent l="0" t="0" r="0" b="0"/>
            <wp:docPr id="153"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2"/>
                    <a:srcRect/>
                    <a:stretch>
                      <a:fillRect/>
                    </a:stretch>
                  </pic:blipFill>
                  <pic:spPr>
                    <a:xfrm>
                      <a:off x="0" y="0"/>
                      <a:ext cx="5110163" cy="3319059"/>
                    </a:xfrm>
                    <a:prstGeom prst="rect">
                      <a:avLst/>
                    </a:prstGeom>
                    <a:ln/>
                  </pic:spPr>
                </pic:pic>
              </a:graphicData>
            </a:graphic>
          </wp:inline>
        </w:drawing>
      </w:r>
    </w:p>
    <w:p w:rsidR="005025F6" w:rsidRDefault="005025F6" w14:paraId="30BFB964" w14:textId="77777777">
      <w:pPr>
        <w:jc w:val="center"/>
      </w:pPr>
    </w:p>
    <w:p w:rsidR="005025F6" w:rsidRDefault="00AF585E" w14:paraId="4637F058" w14:textId="77777777">
      <w:r>
        <w:t>Ả</w:t>
      </w:r>
      <w:r>
        <w:t>nh sau khi kéo th</w:t>
      </w:r>
      <w:r>
        <w:t>ả</w:t>
      </w:r>
      <w:r>
        <w:t xml:space="preserve"> xong:</w:t>
      </w:r>
    </w:p>
    <w:p w:rsidR="005025F6" w:rsidRDefault="00AF585E" w14:paraId="6B0C3097" w14:textId="77777777">
      <w:r>
        <w:rPr>
          <w:noProof/>
        </w:rPr>
        <w:lastRenderedPageBreak/>
        <w:drawing>
          <wp:inline distT="114300" distB="114300" distL="114300" distR="114300" wp14:anchorId="2B863B87" wp14:editId="57A679C4">
            <wp:extent cx="5731200" cy="2565400"/>
            <wp:effectExtent l="0" t="0" r="0" b="0"/>
            <wp:docPr id="118"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
                    <a:srcRect/>
                    <a:stretch>
                      <a:fillRect/>
                    </a:stretch>
                  </pic:blipFill>
                  <pic:spPr>
                    <a:xfrm>
                      <a:off x="0" y="0"/>
                      <a:ext cx="5731200" cy="2565400"/>
                    </a:xfrm>
                    <a:prstGeom prst="rect">
                      <a:avLst/>
                    </a:prstGeom>
                    <a:ln/>
                  </pic:spPr>
                </pic:pic>
              </a:graphicData>
            </a:graphic>
          </wp:inline>
        </w:drawing>
      </w:r>
    </w:p>
    <w:p w:rsidR="005025F6" w:rsidRDefault="005025F6" w14:paraId="4DB0FBC7" w14:textId="77777777"/>
    <w:p w:rsidR="005025F6" w:rsidRDefault="005025F6" w14:paraId="19B7E2ED" w14:textId="77777777"/>
    <w:p w:rsidR="005025F6" w:rsidRDefault="005025F6" w14:paraId="3E896B93" w14:textId="77777777"/>
    <w:p w:rsidR="005025F6" w:rsidRDefault="005025F6" w14:paraId="38F0B933" w14:textId="77777777"/>
    <w:p w:rsidR="005025F6" w:rsidRDefault="005025F6" w14:paraId="05FDA85B" w14:textId="77777777"/>
    <w:p w:rsidR="005025F6" w:rsidRDefault="005025F6" w14:paraId="6F3061D4" w14:textId="77777777"/>
    <w:p w:rsidR="005025F6" w:rsidRDefault="005025F6" w14:paraId="2E25F9C1" w14:textId="77777777"/>
    <w:p w:rsidR="005025F6" w:rsidRDefault="005025F6" w14:paraId="01EB1EC9" w14:textId="77777777"/>
    <w:p w:rsidR="005025F6" w:rsidRDefault="005025F6" w14:paraId="3408A4F1" w14:textId="77777777"/>
    <w:p w:rsidR="005025F6" w:rsidRDefault="005025F6" w14:paraId="4AAC7391" w14:textId="77777777"/>
    <w:p w:rsidR="005025F6" w:rsidRDefault="005025F6" w14:paraId="54DA4D21" w14:textId="77777777"/>
    <w:p w:rsidR="005025F6" w:rsidRDefault="005025F6" w14:paraId="55CDC174" w14:textId="77777777"/>
    <w:p w:rsidR="005025F6" w:rsidRDefault="00AF585E" w14:paraId="51837082" w14:textId="77777777">
      <w:r>
        <w:t>B</w:t>
      </w:r>
      <w:r>
        <w:t>ấ</w:t>
      </w:r>
      <w:r>
        <w:t>m b</w:t>
      </w:r>
      <w:r>
        <w:t>ắ</w:t>
      </w:r>
      <w:r>
        <w:t>t đ</w:t>
      </w:r>
      <w:r>
        <w:t>ầ</w:t>
      </w:r>
      <w:r>
        <w:t>u trong animation đ</w:t>
      </w:r>
      <w:r>
        <w:t>ể</w:t>
      </w:r>
      <w:r>
        <w:t xml:space="preserve"> xem Animation hành đ</w:t>
      </w:r>
      <w:r>
        <w:t>ộ</w:t>
      </w:r>
      <w:r>
        <w:t>ng -&gt;Nhân v</w:t>
      </w:r>
      <w:r>
        <w:t>ậ</w:t>
      </w:r>
      <w:r>
        <w:t>t s</w:t>
      </w:r>
      <w:r>
        <w:t>ẽ</w:t>
      </w:r>
      <w:r>
        <w:t xml:space="preserve"> đư</w:t>
      </w:r>
      <w:r>
        <w:t>ợ</w:t>
      </w:r>
      <w:r>
        <w:t>c chuy</w:t>
      </w:r>
      <w:r>
        <w:t>ể</w:t>
      </w:r>
      <w:r>
        <w:t>n đ</w:t>
      </w:r>
      <w:r>
        <w:t>ộ</w:t>
      </w:r>
      <w:r>
        <w:t xml:space="preserve">ng </w:t>
      </w:r>
      <w:r>
        <w:t>ở</w:t>
      </w:r>
      <w:r>
        <w:t xml:space="preserve"> b</w:t>
      </w:r>
      <w:r>
        <w:t>ế</w:t>
      </w:r>
      <w:r>
        <w:t>n ngoài Scene -&gt; xem thành qu</w:t>
      </w:r>
      <w:r>
        <w:t>ả</w:t>
      </w:r>
    </w:p>
    <w:p w:rsidR="005025F6" w:rsidRDefault="00AF585E" w14:paraId="3A7FFE3F" w14:textId="77777777">
      <w:r>
        <w:t>Lưu ý có th</w:t>
      </w:r>
      <w:r>
        <w:t>ể</w:t>
      </w:r>
      <w:r>
        <w:t xml:space="preserve"> ch</w:t>
      </w:r>
      <w:r>
        <w:t>ỉ</w:t>
      </w:r>
      <w:r>
        <w:t>nh t</w:t>
      </w:r>
      <w:r>
        <w:t>ố</w:t>
      </w:r>
      <w:r>
        <w:t>c đ</w:t>
      </w:r>
      <w:r>
        <w:t>ộ</w:t>
      </w:r>
      <w:r>
        <w:t xml:space="preserve"> nhân v</w:t>
      </w:r>
      <w:r>
        <w:t>ậ</w:t>
      </w:r>
      <w:r>
        <w:t>t chuy</w:t>
      </w:r>
      <w:r>
        <w:t>ể</w:t>
      </w:r>
      <w:r>
        <w:t>n đ</w:t>
      </w:r>
      <w:r>
        <w:t>ộ</w:t>
      </w:r>
      <w:r>
        <w:t>ng nhanh hay ch</w:t>
      </w:r>
      <w:r>
        <w:t>ậ</w:t>
      </w:r>
      <w:r>
        <w:t>m b</w:t>
      </w:r>
      <w:r>
        <w:t>ằ</w:t>
      </w:r>
      <w:r>
        <w:t>ng cách c</w:t>
      </w:r>
      <w:r>
        <w:t>h</w:t>
      </w:r>
      <w:r>
        <w:t>ỉ</w:t>
      </w:r>
      <w:r>
        <w:t>nh Sample.</w:t>
      </w:r>
    </w:p>
    <w:p w:rsidR="005025F6" w:rsidRDefault="00AF585E" w14:paraId="5B499A9D" w14:textId="77777777">
      <w:r>
        <w:t>N</w:t>
      </w:r>
      <w:r>
        <w:t>ế</w:t>
      </w:r>
      <w:r>
        <w:t>u không th</w:t>
      </w:r>
      <w:r>
        <w:t>ấ</w:t>
      </w:r>
      <w:r>
        <w:t xml:space="preserve">y Sample </w:t>
      </w:r>
      <w:r>
        <w:t>ở</w:t>
      </w:r>
      <w:r>
        <w:t xml:space="preserve"> trong animation thì b</w:t>
      </w:r>
      <w:r>
        <w:t>ậ</w:t>
      </w:r>
      <w:r>
        <w:t>t b</w:t>
      </w:r>
      <w:r>
        <w:t>ằ</w:t>
      </w:r>
      <w:r>
        <w:t>ng cách sau:</w:t>
      </w:r>
    </w:p>
    <w:p w:rsidR="005025F6" w:rsidRDefault="00AF585E" w14:paraId="31BD702C" w14:textId="77777777">
      <w:r>
        <w:rPr>
          <w:noProof/>
        </w:rPr>
        <w:drawing>
          <wp:inline distT="114300" distB="114300" distL="114300" distR="114300" wp14:anchorId="289A383C" wp14:editId="3F6C1C14">
            <wp:extent cx="5731200" cy="2362200"/>
            <wp:effectExtent l="0" t="0" r="0" b="0"/>
            <wp:docPr id="47"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24"/>
                    <a:srcRect/>
                    <a:stretch>
                      <a:fillRect/>
                    </a:stretch>
                  </pic:blipFill>
                  <pic:spPr>
                    <a:xfrm>
                      <a:off x="0" y="0"/>
                      <a:ext cx="5731200" cy="2362200"/>
                    </a:xfrm>
                    <a:prstGeom prst="rect">
                      <a:avLst/>
                    </a:prstGeom>
                    <a:ln/>
                  </pic:spPr>
                </pic:pic>
              </a:graphicData>
            </a:graphic>
          </wp:inline>
        </w:drawing>
      </w:r>
    </w:p>
    <w:p w:rsidR="005025F6" w:rsidRDefault="00AF585E" w14:paraId="4B851A7B" w14:textId="77777777">
      <w:r>
        <w:t>*</w:t>
      </w:r>
      <w:r>
        <w:rPr>
          <w:sz w:val="20"/>
          <w:szCs w:val="20"/>
        </w:rPr>
        <w:t>Ch</w:t>
      </w:r>
      <w:r>
        <w:rPr>
          <w:sz w:val="20"/>
          <w:szCs w:val="20"/>
        </w:rPr>
        <w:t>ỉ</w:t>
      </w:r>
      <w:r>
        <w:rPr>
          <w:sz w:val="20"/>
          <w:szCs w:val="20"/>
        </w:rPr>
        <w:t>nh Sample càng cao t</w:t>
      </w:r>
      <w:r>
        <w:rPr>
          <w:sz w:val="20"/>
          <w:szCs w:val="20"/>
        </w:rPr>
        <w:t>ố</w:t>
      </w:r>
      <w:r>
        <w:rPr>
          <w:sz w:val="20"/>
          <w:szCs w:val="20"/>
        </w:rPr>
        <w:t>c đ</w:t>
      </w:r>
      <w:r>
        <w:rPr>
          <w:sz w:val="20"/>
          <w:szCs w:val="20"/>
        </w:rPr>
        <w:t>ộ</w:t>
      </w:r>
      <w:r>
        <w:rPr>
          <w:sz w:val="20"/>
          <w:szCs w:val="20"/>
        </w:rPr>
        <w:t xml:space="preserve"> càng nhanh, Sample càng th</w:t>
      </w:r>
      <w:r>
        <w:rPr>
          <w:sz w:val="20"/>
          <w:szCs w:val="20"/>
        </w:rPr>
        <w:t>ấ</w:t>
      </w:r>
      <w:r>
        <w:rPr>
          <w:sz w:val="20"/>
          <w:szCs w:val="20"/>
        </w:rPr>
        <w:t>p t</w:t>
      </w:r>
      <w:r>
        <w:rPr>
          <w:sz w:val="20"/>
          <w:szCs w:val="20"/>
        </w:rPr>
        <w:t>ố</w:t>
      </w:r>
      <w:r>
        <w:rPr>
          <w:sz w:val="20"/>
          <w:szCs w:val="20"/>
        </w:rPr>
        <w:t>c đ</w:t>
      </w:r>
      <w:r>
        <w:rPr>
          <w:sz w:val="20"/>
          <w:szCs w:val="20"/>
        </w:rPr>
        <w:t>ộ</w:t>
      </w:r>
      <w:r>
        <w:rPr>
          <w:sz w:val="20"/>
          <w:szCs w:val="20"/>
        </w:rPr>
        <w:t xml:space="preserve"> càng ch</w:t>
      </w:r>
      <w:r>
        <w:rPr>
          <w:sz w:val="20"/>
          <w:szCs w:val="20"/>
        </w:rPr>
        <w:t>ậ</w:t>
      </w:r>
      <w:r>
        <w:rPr>
          <w:sz w:val="20"/>
          <w:szCs w:val="20"/>
        </w:rPr>
        <w:t>m</w:t>
      </w:r>
      <w:r>
        <w:t>.</w:t>
      </w:r>
    </w:p>
    <w:p w:rsidR="005025F6" w:rsidRDefault="005025F6" w14:paraId="4C55B9FF" w14:textId="77777777"/>
    <w:p w:rsidR="005025F6" w:rsidRDefault="005025F6" w14:paraId="0FCD5943" w14:textId="77777777"/>
    <w:p w:rsidR="005025F6" w:rsidRDefault="00AF585E" w14:paraId="53E608D9" w14:textId="77777777">
      <w:pPr>
        <w:rPr>
          <w:b/>
        </w:rPr>
      </w:pPr>
      <w:r>
        <w:rPr>
          <w:b/>
        </w:rPr>
        <w:t>B</w:t>
      </w:r>
      <w:r>
        <w:rPr>
          <w:b/>
        </w:rPr>
        <w:t>ổ</w:t>
      </w:r>
      <w:r>
        <w:rPr>
          <w:b/>
        </w:rPr>
        <w:t xml:space="preserve"> sung : (antntHE150816) : </w:t>
      </w:r>
    </w:p>
    <w:p w:rsidR="005025F6" w:rsidRDefault="00AF585E" w14:paraId="3AEE5ECC" w14:textId="77777777">
      <w:r>
        <w:lastRenderedPageBreak/>
        <w:t>Animation có ch</w:t>
      </w:r>
      <w:r>
        <w:t>ứ</w:t>
      </w:r>
      <w:r>
        <w:t>c năng record, cho phép thay đ</w:t>
      </w:r>
      <w:r>
        <w:t>ổ</w:t>
      </w:r>
      <w:r>
        <w:t xml:space="preserve">i </w:t>
      </w:r>
      <w:r>
        <w:t>sprite,script,size,size collision box,etc... theo t</w:t>
      </w:r>
      <w:r>
        <w:t>ừ</w:t>
      </w:r>
      <w:r>
        <w:t>ng khung hình animation đ</w:t>
      </w:r>
      <w:r>
        <w:t>ể</w:t>
      </w:r>
      <w:r>
        <w:t xml:space="preserve"> t</w:t>
      </w:r>
      <w:r>
        <w:t>ố</w:t>
      </w:r>
      <w:r>
        <w:t xml:space="preserve">i ưu hóa hình </w:t>
      </w:r>
      <w:r>
        <w:t>ả</w:t>
      </w:r>
      <w:r>
        <w:t>nh hơn (Cho nh</w:t>
      </w:r>
      <w:r>
        <w:t>ữ</w:t>
      </w:r>
      <w:r>
        <w:t>ng ai làm v</w:t>
      </w:r>
      <w:r>
        <w:t>ề</w:t>
      </w:r>
      <w:r>
        <w:t xml:space="preserve"> ph</w:t>
      </w:r>
      <w:r>
        <w:t>ầ</w:t>
      </w:r>
      <w:r>
        <w:t>n combat c</w:t>
      </w:r>
      <w:r>
        <w:t>ủ</w:t>
      </w:r>
      <w:r>
        <w:t>a nh</w:t>
      </w:r>
      <w:r>
        <w:t>ữ</w:t>
      </w:r>
      <w:r>
        <w:t>ng game Platformer RPG Roguelike).</w:t>
      </w:r>
    </w:p>
    <w:p w:rsidR="005025F6" w:rsidRDefault="005025F6" w14:paraId="65B79C83" w14:textId="77777777"/>
    <w:p w:rsidR="005025F6" w:rsidRDefault="00AF585E" w14:paraId="4FFC36B7" w14:textId="77777777">
      <w:r>
        <w:t>Đ</w:t>
      </w:r>
      <w:r>
        <w:t>ể</w:t>
      </w:r>
      <w:r>
        <w:t xml:space="preserve"> làm đư</w:t>
      </w:r>
      <w:r>
        <w:t>ợ</w:t>
      </w:r>
      <w:r>
        <w:t>c đi</w:t>
      </w:r>
      <w:r>
        <w:t>ề</w:t>
      </w:r>
      <w:r>
        <w:t>u này thì chúng ta b</w:t>
      </w:r>
      <w:r>
        <w:t>ắ</w:t>
      </w:r>
      <w:r>
        <w:t>t đ</w:t>
      </w:r>
      <w:r>
        <w:t>ầ</w:t>
      </w:r>
      <w:r>
        <w:t>u b</w:t>
      </w:r>
      <w:r>
        <w:t>ằ</w:t>
      </w:r>
      <w:r>
        <w:t>ng vi</w:t>
      </w:r>
      <w:r>
        <w:t>ệ</w:t>
      </w:r>
      <w:r>
        <w:t xml:space="preserve">c </w:t>
      </w:r>
      <w:r>
        <w:t>ấ</w:t>
      </w:r>
      <w:r>
        <w:t>n vào nút record (nút tr</w:t>
      </w:r>
      <w:r>
        <w:t>òn đ</w:t>
      </w:r>
      <w:r>
        <w:t>ỏ</w:t>
      </w:r>
      <w:r>
        <w:t>)  :</w:t>
      </w:r>
    </w:p>
    <w:p w:rsidR="005025F6" w:rsidRDefault="00AF585E" w14:paraId="19CBDE41" w14:textId="77777777">
      <w:r>
        <w:rPr>
          <w:noProof/>
        </w:rPr>
        <w:drawing>
          <wp:inline distT="114300" distB="114300" distL="114300" distR="114300" wp14:anchorId="317E13A4" wp14:editId="4CC45564">
            <wp:extent cx="2876550" cy="228600"/>
            <wp:effectExtent l="0" t="0" r="0" b="0"/>
            <wp:docPr id="84"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5"/>
                    <a:srcRect/>
                    <a:stretch>
                      <a:fillRect/>
                    </a:stretch>
                  </pic:blipFill>
                  <pic:spPr>
                    <a:xfrm>
                      <a:off x="0" y="0"/>
                      <a:ext cx="2876550" cy="228600"/>
                    </a:xfrm>
                    <a:prstGeom prst="rect">
                      <a:avLst/>
                    </a:prstGeom>
                    <a:ln/>
                  </pic:spPr>
                </pic:pic>
              </a:graphicData>
            </a:graphic>
          </wp:inline>
        </w:drawing>
      </w:r>
    </w:p>
    <w:p w:rsidR="005025F6" w:rsidRDefault="00AF585E" w14:paraId="3D1A19F0" w14:textId="77777777">
      <w:r>
        <w:t>Sau đó chúng ta s</w:t>
      </w:r>
      <w:r>
        <w:t>ẽ</w:t>
      </w:r>
      <w:r>
        <w:t xml:space="preserve"> tùy ch</w:t>
      </w:r>
      <w:r>
        <w:t>ỉ</w:t>
      </w:r>
      <w:r>
        <w:t>nh t</w:t>
      </w:r>
      <w:r>
        <w:t>ừ</w:t>
      </w:r>
      <w:r>
        <w:t>ng frame ( ví d</w:t>
      </w:r>
      <w:r>
        <w:t>ụ</w:t>
      </w:r>
      <w:r>
        <w:t xml:space="preserve"> </w:t>
      </w:r>
      <w:r>
        <w:t>ở</w:t>
      </w:r>
      <w:r>
        <w:t xml:space="preserve"> đây là thay đ</w:t>
      </w:r>
      <w:r>
        <w:t>ổ</w:t>
      </w:r>
      <w:r>
        <w:t>i circle collider tùy t</w:t>
      </w:r>
      <w:r>
        <w:t>ừ</w:t>
      </w:r>
      <w:r>
        <w:t>ng frame c</w:t>
      </w:r>
      <w:r>
        <w:t>ủ</w:t>
      </w:r>
      <w:r>
        <w:t xml:space="preserve">a animation ) </w:t>
      </w:r>
      <w:r>
        <w:rPr>
          <w:noProof/>
        </w:rPr>
        <w:drawing>
          <wp:inline distT="114300" distB="114300" distL="114300" distR="114300" wp14:anchorId="230CBCDD" wp14:editId="3AB63477">
            <wp:extent cx="5731200" cy="863600"/>
            <wp:effectExtent l="0" t="0" r="0" b="0"/>
            <wp:docPr id="40"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6"/>
                    <a:srcRect/>
                    <a:stretch>
                      <a:fillRect/>
                    </a:stretch>
                  </pic:blipFill>
                  <pic:spPr>
                    <a:xfrm>
                      <a:off x="0" y="0"/>
                      <a:ext cx="5731200" cy="863600"/>
                    </a:xfrm>
                    <a:prstGeom prst="rect">
                      <a:avLst/>
                    </a:prstGeom>
                    <a:ln/>
                  </pic:spPr>
                </pic:pic>
              </a:graphicData>
            </a:graphic>
          </wp:inline>
        </w:drawing>
      </w:r>
      <w:r>
        <w:t xml:space="preserve"> </w:t>
      </w:r>
    </w:p>
    <w:p w:rsidR="005025F6" w:rsidRDefault="00AF585E" w14:paraId="2D61DA1D" w14:textId="77777777">
      <w:r>
        <w:t>Cách thay đ</w:t>
      </w:r>
      <w:r>
        <w:t>ổ</w:t>
      </w:r>
      <w:r>
        <w:t>i thì chúng ta s</w:t>
      </w:r>
      <w:r>
        <w:t>ẽ</w:t>
      </w:r>
      <w:r>
        <w:t xml:space="preserve"> làm như th</w:t>
      </w:r>
      <w:r>
        <w:t>ế</w:t>
      </w:r>
      <w:r>
        <w:t xml:space="preserve"> này :</w:t>
      </w:r>
    </w:p>
    <w:p w:rsidR="005025F6" w:rsidRDefault="00AF585E" w14:paraId="1DF960C8" w14:textId="77777777">
      <w:r>
        <w:rPr>
          <w:noProof/>
        </w:rPr>
        <w:drawing>
          <wp:inline distT="114300" distB="114300" distL="114300" distR="114300" wp14:anchorId="7B078C53" wp14:editId="6B9F36D9">
            <wp:extent cx="4557713" cy="2544068"/>
            <wp:effectExtent l="0" t="0" r="0" b="0"/>
            <wp:docPr id="129" name="image134.gif"/>
            <wp:cNvGraphicFramePr/>
            <a:graphic xmlns:a="http://schemas.openxmlformats.org/drawingml/2006/main">
              <a:graphicData uri="http://schemas.openxmlformats.org/drawingml/2006/picture">
                <pic:pic xmlns:pic="http://schemas.openxmlformats.org/drawingml/2006/picture">
                  <pic:nvPicPr>
                    <pic:cNvPr id="0" name="image134.gif"/>
                    <pic:cNvPicPr preferRelativeResize="0"/>
                  </pic:nvPicPr>
                  <pic:blipFill>
                    <a:blip r:embed="rId27"/>
                    <a:srcRect/>
                    <a:stretch>
                      <a:fillRect/>
                    </a:stretch>
                  </pic:blipFill>
                  <pic:spPr>
                    <a:xfrm>
                      <a:off x="0" y="0"/>
                      <a:ext cx="4557713" cy="2544068"/>
                    </a:xfrm>
                    <a:prstGeom prst="rect">
                      <a:avLst/>
                    </a:prstGeom>
                    <a:ln/>
                  </pic:spPr>
                </pic:pic>
              </a:graphicData>
            </a:graphic>
          </wp:inline>
        </w:drawing>
      </w:r>
    </w:p>
    <w:p w:rsidR="005025F6" w:rsidRDefault="00AF585E" w14:paraId="03028EC2" w14:textId="77777777">
      <w:r>
        <w:t>C</w:t>
      </w:r>
      <w:r>
        <w:t>ứ</w:t>
      </w:r>
      <w:r>
        <w:t xml:space="preserve"> tương t</w:t>
      </w:r>
      <w:r>
        <w:t>ự</w:t>
      </w:r>
      <w:r>
        <w:t xml:space="preserve"> như v</w:t>
      </w:r>
      <w:r>
        <w:t>ậ</w:t>
      </w:r>
      <w:r>
        <w:t>y cho t</w:t>
      </w:r>
      <w:r>
        <w:t>ừ</w:t>
      </w:r>
      <w:r>
        <w:t>ng frame chúng ta s</w:t>
      </w:r>
      <w:r>
        <w:t>ẽ</w:t>
      </w:r>
      <w:r>
        <w:t xml:space="preserve"> có k</w:t>
      </w:r>
      <w:r>
        <w:t>ế</w:t>
      </w:r>
      <w:r>
        <w:t>t qu</w:t>
      </w:r>
      <w:r>
        <w:t>ả</w:t>
      </w:r>
      <w:r>
        <w:t xml:space="preserve"> animation như th</w:t>
      </w:r>
      <w:r>
        <w:t>ế</w:t>
      </w:r>
      <w:r>
        <w:t xml:space="preserve"> nà</w:t>
      </w:r>
      <w:r>
        <w:t>y:</w:t>
      </w:r>
    </w:p>
    <w:p w:rsidR="005025F6" w:rsidRDefault="00AF585E" w14:paraId="142B6180" w14:textId="77777777">
      <w:r>
        <w:rPr>
          <w:noProof/>
        </w:rPr>
        <w:drawing>
          <wp:inline distT="114300" distB="114300" distL="114300" distR="114300" wp14:anchorId="560815D9" wp14:editId="0F3AF8C8">
            <wp:extent cx="4518871" cy="2538099"/>
            <wp:effectExtent l="0" t="0" r="0" b="0"/>
            <wp:docPr id="14" name="image16.gif"/>
            <wp:cNvGraphicFramePr/>
            <a:graphic xmlns:a="http://schemas.openxmlformats.org/drawingml/2006/main">
              <a:graphicData uri="http://schemas.openxmlformats.org/drawingml/2006/picture">
                <pic:pic xmlns:pic="http://schemas.openxmlformats.org/drawingml/2006/picture">
                  <pic:nvPicPr>
                    <pic:cNvPr id="0" name="image16.gif"/>
                    <pic:cNvPicPr preferRelativeResize="0"/>
                  </pic:nvPicPr>
                  <pic:blipFill>
                    <a:blip r:embed="rId28"/>
                    <a:srcRect/>
                    <a:stretch>
                      <a:fillRect/>
                    </a:stretch>
                  </pic:blipFill>
                  <pic:spPr>
                    <a:xfrm>
                      <a:off x="0" y="0"/>
                      <a:ext cx="4518871" cy="2538099"/>
                    </a:xfrm>
                    <a:prstGeom prst="rect">
                      <a:avLst/>
                    </a:prstGeom>
                    <a:ln/>
                  </pic:spPr>
                </pic:pic>
              </a:graphicData>
            </a:graphic>
          </wp:inline>
        </w:drawing>
      </w:r>
    </w:p>
    <w:p w:rsidR="005025F6" w:rsidRDefault="005025F6" w14:paraId="5F4827BE" w14:textId="77777777"/>
    <w:p w:rsidR="005025F6" w:rsidRDefault="00AF585E" w14:paraId="6E29965D" w14:textId="77777777">
      <w:r>
        <w:t>Vi</w:t>
      </w:r>
      <w:r>
        <w:t>ệ</w:t>
      </w:r>
      <w:r>
        <w:t>c thay đ</w:t>
      </w:r>
      <w:r>
        <w:t>ổ</w:t>
      </w:r>
      <w:r>
        <w:t>i này có th</w:t>
      </w:r>
      <w:r>
        <w:t>ể</w:t>
      </w:r>
      <w:r>
        <w:t xml:space="preserve"> áp d</w:t>
      </w:r>
      <w:r>
        <w:t>ụ</w:t>
      </w:r>
      <w:r>
        <w:t>ng tương đ</w:t>
      </w:r>
      <w:r>
        <w:t>ố</w:t>
      </w:r>
      <w:r>
        <w:t>i v</w:t>
      </w:r>
      <w:r>
        <w:t>ớ</w:t>
      </w:r>
      <w:r>
        <w:t>i c</w:t>
      </w:r>
      <w:r>
        <w:t>ả</w:t>
      </w:r>
      <w:r>
        <w:t xml:space="preserve"> sprite ( thay đ</w:t>
      </w:r>
      <w:r>
        <w:t>ổ</w:t>
      </w:r>
      <w:r>
        <w:t xml:space="preserve">i hình </w:t>
      </w:r>
      <w:r>
        <w:t>ả</w:t>
      </w:r>
      <w:r>
        <w:t>nh s</w:t>
      </w:r>
      <w:r>
        <w:t>ẽ</w:t>
      </w:r>
      <w:r>
        <w:t xml:space="preserve"> render vào trong object game) , thay đ</w:t>
      </w:r>
      <w:r>
        <w:t>ổ</w:t>
      </w:r>
      <w:r>
        <w:t xml:space="preserve">i Transform, script, etc… : </w:t>
      </w:r>
    </w:p>
    <w:p w:rsidR="005025F6" w:rsidRDefault="00AF585E" w14:paraId="4C7A4EAB" w14:textId="77777777">
      <w:r>
        <w:rPr>
          <w:noProof/>
        </w:rPr>
        <w:lastRenderedPageBreak/>
        <w:drawing>
          <wp:inline distT="114300" distB="114300" distL="114300" distR="114300" wp14:anchorId="6466C70D" wp14:editId="55EF38FB">
            <wp:extent cx="5219700" cy="2743200"/>
            <wp:effectExtent l="0" t="0" r="0" b="0"/>
            <wp:docPr id="7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9"/>
                    <a:srcRect/>
                    <a:stretch>
                      <a:fillRect/>
                    </a:stretch>
                  </pic:blipFill>
                  <pic:spPr>
                    <a:xfrm>
                      <a:off x="0" y="0"/>
                      <a:ext cx="5219700" cy="2743200"/>
                    </a:xfrm>
                    <a:prstGeom prst="rect">
                      <a:avLst/>
                    </a:prstGeom>
                    <a:ln/>
                  </pic:spPr>
                </pic:pic>
              </a:graphicData>
            </a:graphic>
          </wp:inline>
        </w:drawing>
      </w:r>
    </w:p>
    <w:p w:rsidR="005025F6" w:rsidRDefault="005025F6" w14:paraId="0B28CAB8" w14:textId="77777777"/>
    <w:p w:rsidR="005025F6" w:rsidRDefault="00AF585E" w14:paraId="36F5AB18" w14:textId="77777777">
      <w:pPr>
        <w:rPr>
          <w:b/>
          <w:sz w:val="24"/>
          <w:szCs w:val="24"/>
        </w:rPr>
      </w:pPr>
      <w:r>
        <w:rPr>
          <w:b/>
          <w:sz w:val="24"/>
          <w:szCs w:val="24"/>
        </w:rPr>
        <w:t>B</w:t>
      </w:r>
      <w:r>
        <w:rPr>
          <w:b/>
          <w:sz w:val="24"/>
          <w:szCs w:val="24"/>
        </w:rPr>
        <w:t>ổ</w:t>
      </w:r>
      <w:r>
        <w:rPr>
          <w:b/>
          <w:sz w:val="24"/>
          <w:szCs w:val="24"/>
        </w:rPr>
        <w:t xml:space="preserve"> sung: HuyenBNHE150346 [09/03/2022]</w:t>
      </w:r>
    </w:p>
    <w:p w:rsidR="005025F6" w:rsidRDefault="00AF585E" w14:paraId="09B17EAE" w14:textId="77777777">
      <w:pPr>
        <w:pStyle w:val="Heading5"/>
      </w:pPr>
      <w:bookmarkStart w:name="_Toc113467762" w:id="13"/>
      <w:r>
        <w:t>T</w:t>
      </w:r>
      <w:r>
        <w:t>ạ</w:t>
      </w:r>
      <w:r>
        <w:t>o transform animation</w:t>
      </w:r>
      <w:bookmarkEnd w:id="13"/>
    </w:p>
    <w:p w:rsidR="005025F6" w:rsidRDefault="00AF585E" w14:paraId="79558D35" w14:textId="77777777">
      <w:pPr>
        <w:jc w:val="right"/>
        <w:rPr>
          <w:b/>
        </w:rPr>
      </w:pPr>
      <w:r>
        <w:rPr>
          <w:b/>
          <w:color w:val="6AA84F"/>
        </w:rPr>
        <w:t>Create: Bùi Ng</w:t>
      </w:r>
      <w:r>
        <w:rPr>
          <w:b/>
          <w:color w:val="6AA84F"/>
        </w:rPr>
        <w:t>ọ</w:t>
      </w:r>
      <w:r>
        <w:rPr>
          <w:b/>
          <w:color w:val="6AA84F"/>
        </w:rPr>
        <w:t>c Huy</w:t>
      </w:r>
      <w:r>
        <w:rPr>
          <w:b/>
          <w:color w:val="6AA84F"/>
        </w:rPr>
        <w:t>ề</w:t>
      </w:r>
      <w:r>
        <w:rPr>
          <w:b/>
          <w:color w:val="6AA84F"/>
        </w:rPr>
        <w:t>n HE150346</w:t>
      </w:r>
    </w:p>
    <w:p w:rsidR="005025F6" w:rsidRDefault="00AF585E" w14:paraId="62172CB4" w14:textId="77777777">
      <w:pPr>
        <w:ind w:left="720"/>
      </w:pPr>
      <w:r>
        <w:t>Ngoài</w:t>
      </w:r>
      <w:r>
        <w:t xml:space="preserve"> frame by frame animation, unity còn 1 method khác đ</w:t>
      </w:r>
      <w:r>
        <w:t>ể</w:t>
      </w:r>
      <w:r>
        <w:t xml:space="preserve"> t</w:t>
      </w:r>
      <w:r>
        <w:t>ạ</w:t>
      </w:r>
      <w:r>
        <w:t xml:space="preserve">o animation là </w:t>
      </w:r>
      <w:r>
        <w:rPr>
          <w:color w:val="008000"/>
        </w:rPr>
        <w:t xml:space="preserve">transformation </w:t>
      </w:r>
      <w:r>
        <w:t>(</w:t>
      </w:r>
      <w:r>
        <w:rPr>
          <w:color w:val="008000"/>
        </w:rPr>
        <w:t>thay đ</w:t>
      </w:r>
      <w:r>
        <w:rPr>
          <w:color w:val="008000"/>
        </w:rPr>
        <w:t>ổ</w:t>
      </w:r>
      <w:r>
        <w:rPr>
          <w:color w:val="008000"/>
        </w:rPr>
        <w:t>i position, rotation, scale</w:t>
      </w:r>
      <w:r>
        <w:t>)</w:t>
      </w:r>
    </w:p>
    <w:p w:rsidR="005025F6" w:rsidRDefault="00AF585E" w14:paraId="2E1AD85F" w14:textId="77777777">
      <w:pPr>
        <w:ind w:left="720"/>
      </w:pPr>
      <w:r>
        <w:rPr>
          <w:b/>
        </w:rPr>
        <w:t>Bư</w:t>
      </w:r>
      <w:r>
        <w:rPr>
          <w:b/>
        </w:rPr>
        <w:t>ớ</w:t>
      </w:r>
      <w:r>
        <w:rPr>
          <w:b/>
        </w:rPr>
        <w:t>c 1</w:t>
      </w:r>
      <w:r>
        <w:t>: M</w:t>
      </w:r>
      <w:r>
        <w:t>ở</w:t>
      </w:r>
      <w:r>
        <w:t xml:space="preserve"> c</w:t>
      </w:r>
      <w:r>
        <w:t>ử</w:t>
      </w:r>
      <w:r>
        <w:t>a s</w:t>
      </w:r>
      <w:r>
        <w:t>ổ</w:t>
      </w:r>
      <w:r>
        <w:t xml:space="preserve"> animation</w:t>
      </w:r>
    </w:p>
    <w:p w:rsidR="005025F6" w:rsidRDefault="00AF585E" w14:paraId="56EB8C54" w14:textId="77777777">
      <w:pPr>
        <w:ind w:left="720"/>
      </w:pPr>
      <w:r>
        <w:rPr>
          <w:noProof/>
        </w:rPr>
        <w:drawing>
          <wp:inline distT="114300" distB="114300" distL="114300" distR="114300" wp14:anchorId="5569C74E" wp14:editId="560FD82C">
            <wp:extent cx="3633788" cy="3291564"/>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633788" cy="3291564"/>
                    </a:xfrm>
                    <a:prstGeom prst="rect">
                      <a:avLst/>
                    </a:prstGeom>
                    <a:ln/>
                  </pic:spPr>
                </pic:pic>
              </a:graphicData>
            </a:graphic>
          </wp:inline>
        </w:drawing>
      </w:r>
    </w:p>
    <w:p w:rsidR="005025F6" w:rsidRDefault="00AF585E" w14:paraId="257347DC" w14:textId="77777777">
      <w:pPr>
        <w:ind w:left="720"/>
      </w:pPr>
      <w:r>
        <w:rPr>
          <w:b/>
        </w:rPr>
        <w:t>Bư</w:t>
      </w:r>
      <w:r>
        <w:rPr>
          <w:b/>
        </w:rPr>
        <w:t>ớ</w:t>
      </w:r>
      <w:r>
        <w:rPr>
          <w:b/>
        </w:rPr>
        <w:t>c 2</w:t>
      </w:r>
      <w:r>
        <w:t>: Click &amp; drag object vào scene</w:t>
      </w:r>
    </w:p>
    <w:p w:rsidR="005025F6" w:rsidRDefault="00AF585E" w14:paraId="5298987D" w14:textId="77777777">
      <w:pPr>
        <w:ind w:left="720"/>
      </w:pPr>
      <w:r>
        <w:rPr>
          <w:b/>
        </w:rPr>
        <w:t>Bư</w:t>
      </w:r>
      <w:r>
        <w:rPr>
          <w:b/>
        </w:rPr>
        <w:t>ớ</w:t>
      </w:r>
      <w:r>
        <w:rPr>
          <w:b/>
        </w:rPr>
        <w:t>c 3:</w:t>
      </w:r>
      <w:r>
        <w:t xml:space="preserve"> Trong panel Hierarchy, ch</w:t>
      </w:r>
      <w:r>
        <w:t>ọ</w:t>
      </w:r>
      <w:r>
        <w:t>n game object</w:t>
      </w:r>
    </w:p>
    <w:p w:rsidR="005025F6" w:rsidRDefault="00AF585E" w14:paraId="431EDDE2" w14:textId="77777777">
      <w:pPr>
        <w:ind w:left="720"/>
      </w:pPr>
      <w:r>
        <w:rPr>
          <w:b/>
        </w:rPr>
        <w:t>Bư</w:t>
      </w:r>
      <w:r>
        <w:rPr>
          <w:b/>
        </w:rPr>
        <w:t>ớ</w:t>
      </w:r>
      <w:r>
        <w:rPr>
          <w:b/>
        </w:rPr>
        <w:t>c 4:</w:t>
      </w:r>
      <w:r>
        <w:t xml:space="preserve"> Trong Ani</w:t>
      </w:r>
      <w:r>
        <w:t>mation panel, ch</w:t>
      </w:r>
      <w:r>
        <w:t>ọ</w:t>
      </w:r>
      <w:r>
        <w:t>n Create, đ</w:t>
      </w:r>
      <w:r>
        <w:t>ặ</w:t>
      </w:r>
      <w:r>
        <w:t>t tên và Save</w:t>
      </w:r>
    </w:p>
    <w:p w:rsidR="005025F6" w:rsidRDefault="00AF585E" w14:paraId="12330537" w14:textId="77777777">
      <w:pPr>
        <w:ind w:left="720"/>
      </w:pPr>
      <w:r>
        <w:rPr>
          <w:b/>
        </w:rPr>
        <w:t>Bư</w:t>
      </w:r>
      <w:r>
        <w:rPr>
          <w:b/>
        </w:rPr>
        <w:t>ớ</w:t>
      </w:r>
      <w:r>
        <w:rPr>
          <w:b/>
        </w:rPr>
        <w:t>c 5:</w:t>
      </w:r>
      <w:r>
        <w:t xml:space="preserve"> Click ch</w:t>
      </w:r>
      <w:r>
        <w:t>ọ</w:t>
      </w:r>
      <w:r>
        <w:t>n</w:t>
      </w:r>
      <w:r>
        <w:rPr>
          <w:color w:val="008000"/>
        </w:rPr>
        <w:t xml:space="preserve"> Add property -&gt; Transformation</w:t>
      </w:r>
      <w:r>
        <w:t xml:space="preserve"> -&gt; Ch</w:t>
      </w:r>
      <w:r>
        <w:t>ọ</w:t>
      </w:r>
      <w:r>
        <w:t>n cách transform mà b</w:t>
      </w:r>
      <w:r>
        <w:t>ạ</w:t>
      </w:r>
      <w:r>
        <w:t>n mu</w:t>
      </w:r>
      <w:r>
        <w:t>ố</w:t>
      </w:r>
      <w:r>
        <w:t>n</w:t>
      </w:r>
    </w:p>
    <w:p w:rsidR="005025F6" w:rsidRDefault="00AF585E" w14:paraId="4A5BC7DA" w14:textId="77777777">
      <w:pPr>
        <w:ind w:left="720"/>
      </w:pPr>
      <w:r>
        <w:rPr>
          <w:noProof/>
        </w:rPr>
        <w:lastRenderedPageBreak/>
        <w:drawing>
          <wp:inline distT="114300" distB="114300" distL="114300" distR="114300" wp14:anchorId="38E4EBD9" wp14:editId="4138B1D5">
            <wp:extent cx="5731200" cy="863600"/>
            <wp:effectExtent l="0" t="0" r="0" b="0"/>
            <wp:docPr id="137"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31"/>
                    <a:srcRect/>
                    <a:stretch>
                      <a:fillRect/>
                    </a:stretch>
                  </pic:blipFill>
                  <pic:spPr>
                    <a:xfrm>
                      <a:off x="0" y="0"/>
                      <a:ext cx="5731200" cy="863600"/>
                    </a:xfrm>
                    <a:prstGeom prst="rect">
                      <a:avLst/>
                    </a:prstGeom>
                    <a:ln/>
                  </pic:spPr>
                </pic:pic>
              </a:graphicData>
            </a:graphic>
          </wp:inline>
        </w:drawing>
      </w:r>
    </w:p>
    <w:p w:rsidR="005025F6" w:rsidRDefault="00AF585E" w14:paraId="3E0ECADD" w14:textId="77777777">
      <w:pPr>
        <w:ind w:left="720"/>
      </w:pPr>
      <w:r>
        <w:rPr>
          <w:b/>
        </w:rPr>
        <w:t>Bư</w:t>
      </w:r>
      <w:r>
        <w:rPr>
          <w:b/>
        </w:rPr>
        <w:t>ớ</w:t>
      </w:r>
      <w:r>
        <w:rPr>
          <w:b/>
        </w:rPr>
        <w:t>c 6:</w:t>
      </w:r>
      <w:r>
        <w:t xml:space="preserve"> Kéo thanh tr</w:t>
      </w:r>
      <w:r>
        <w:t>ắ</w:t>
      </w:r>
      <w:r>
        <w:t>ng đ</w:t>
      </w:r>
      <w:r>
        <w:t>ế</w:t>
      </w:r>
      <w:r>
        <w:t>n th</w:t>
      </w:r>
      <w:r>
        <w:t>ờ</w:t>
      </w:r>
      <w:r>
        <w:t>i gian b</w:t>
      </w:r>
      <w:r>
        <w:t>ạ</w:t>
      </w:r>
      <w:r>
        <w:t>n mu</w:t>
      </w:r>
      <w:r>
        <w:t>ố</w:t>
      </w:r>
      <w:r>
        <w:t>n</w:t>
      </w:r>
    </w:p>
    <w:p w:rsidR="005025F6" w:rsidRDefault="00AF585E" w14:paraId="588963DD" w14:textId="77777777">
      <w:pPr>
        <w:ind w:left="720"/>
      </w:pPr>
      <w:r>
        <w:rPr>
          <w:noProof/>
        </w:rPr>
        <w:drawing>
          <wp:inline distT="114300" distB="114300" distL="114300" distR="114300" wp14:anchorId="370B1597" wp14:editId="3F481A32">
            <wp:extent cx="1628775" cy="1095375"/>
            <wp:effectExtent l="0" t="0" r="0" b="0"/>
            <wp:docPr id="96"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32"/>
                    <a:srcRect/>
                    <a:stretch>
                      <a:fillRect/>
                    </a:stretch>
                  </pic:blipFill>
                  <pic:spPr>
                    <a:xfrm>
                      <a:off x="0" y="0"/>
                      <a:ext cx="1628775" cy="1095375"/>
                    </a:xfrm>
                    <a:prstGeom prst="rect">
                      <a:avLst/>
                    </a:prstGeom>
                    <a:ln/>
                  </pic:spPr>
                </pic:pic>
              </a:graphicData>
            </a:graphic>
          </wp:inline>
        </w:drawing>
      </w:r>
    </w:p>
    <w:p w:rsidR="005025F6" w:rsidRDefault="00AF585E" w14:paraId="29C8FE7C" w14:textId="77777777">
      <w:pPr>
        <w:ind w:left="720"/>
      </w:pPr>
      <w:r>
        <w:rPr>
          <w:b/>
        </w:rPr>
        <w:t>Bư</w:t>
      </w:r>
      <w:r>
        <w:rPr>
          <w:b/>
        </w:rPr>
        <w:t>ớ</w:t>
      </w:r>
      <w:r>
        <w:rPr>
          <w:b/>
        </w:rPr>
        <w:t>c 7:</w:t>
      </w:r>
      <w:r>
        <w:t xml:space="preserve">  Trong Inspector, b</w:t>
      </w:r>
      <w:r>
        <w:t>ạ</w:t>
      </w:r>
      <w:r>
        <w:t>n có th</w:t>
      </w:r>
      <w:r>
        <w:t>ể</w:t>
      </w:r>
      <w:r>
        <w:t xml:space="preserve"> thay đ</w:t>
      </w:r>
      <w:r>
        <w:t>ổ</w:t>
      </w:r>
      <w:r>
        <w:t>i h</w:t>
      </w:r>
      <w:r>
        <w:t>ệ</w:t>
      </w:r>
      <w:r>
        <w:t xml:space="preserve"> s</w:t>
      </w:r>
      <w:r>
        <w:t>ố</w:t>
      </w:r>
      <w:r>
        <w:t xml:space="preserve"> trong ph</w:t>
      </w:r>
      <w:r>
        <w:t>ầ</w:t>
      </w:r>
      <w:r>
        <w:t>n</w:t>
      </w:r>
      <w:r>
        <w:t xml:space="preserve"> Transform và Record như b</w:t>
      </w:r>
      <w:r>
        <w:t>ạ</w:t>
      </w:r>
      <w:r>
        <w:t>n An đã hư</w:t>
      </w:r>
      <w:r>
        <w:t>ớ</w:t>
      </w:r>
      <w:r>
        <w:t>ng d</w:t>
      </w:r>
      <w:r>
        <w:t>ẫ</w:t>
      </w:r>
      <w:r>
        <w:t>n phía trên</w:t>
      </w:r>
    </w:p>
    <w:p w:rsidR="005025F6" w:rsidRDefault="00AF585E" w14:paraId="1ED7B5CA" w14:textId="77777777">
      <w:pPr>
        <w:ind w:left="720"/>
      </w:pPr>
      <w:r>
        <w:rPr>
          <w:noProof/>
        </w:rPr>
        <w:drawing>
          <wp:inline distT="114300" distB="114300" distL="114300" distR="114300" wp14:anchorId="4C21CFEC" wp14:editId="48326FD1">
            <wp:extent cx="3609975" cy="2057400"/>
            <wp:effectExtent l="0" t="0" r="0" b="0"/>
            <wp:docPr id="7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33"/>
                    <a:srcRect/>
                    <a:stretch>
                      <a:fillRect/>
                    </a:stretch>
                  </pic:blipFill>
                  <pic:spPr>
                    <a:xfrm>
                      <a:off x="0" y="0"/>
                      <a:ext cx="3609975" cy="2057400"/>
                    </a:xfrm>
                    <a:prstGeom prst="rect">
                      <a:avLst/>
                    </a:prstGeom>
                    <a:ln/>
                  </pic:spPr>
                </pic:pic>
              </a:graphicData>
            </a:graphic>
          </wp:inline>
        </w:drawing>
      </w:r>
    </w:p>
    <w:p w:rsidR="005025F6" w:rsidRDefault="00AF585E" w14:paraId="5465B895" w14:textId="77777777">
      <w:pPr>
        <w:pStyle w:val="Heading4"/>
        <w:rPr>
          <w:b/>
        </w:rPr>
      </w:pPr>
      <w:bookmarkStart w:name="_Toc113467763" w:id="14"/>
      <w:r>
        <w:rPr>
          <w:b/>
        </w:rPr>
        <w:t>Đi</w:t>
      </w:r>
      <w:r>
        <w:rPr>
          <w:b/>
        </w:rPr>
        <w:t>ề</w:t>
      </w:r>
      <w:r>
        <w:rPr>
          <w:b/>
        </w:rPr>
        <w:t>u ch</w:t>
      </w:r>
      <w:r>
        <w:rPr>
          <w:b/>
        </w:rPr>
        <w:t>ỉ</w:t>
      </w:r>
      <w:r>
        <w:rPr>
          <w:b/>
        </w:rPr>
        <w:t>nh vòng l</w:t>
      </w:r>
      <w:r>
        <w:rPr>
          <w:b/>
        </w:rPr>
        <w:t>ặ</w:t>
      </w:r>
      <w:r>
        <w:rPr>
          <w:b/>
        </w:rPr>
        <w:t>p c</w:t>
      </w:r>
      <w:r>
        <w:rPr>
          <w:b/>
        </w:rPr>
        <w:t>ủ</w:t>
      </w:r>
      <w:r>
        <w:rPr>
          <w:b/>
        </w:rPr>
        <w:t>a animation</w:t>
      </w:r>
      <w:bookmarkEnd w:id="14"/>
    </w:p>
    <w:p w:rsidR="005025F6" w:rsidRDefault="00AF585E" w14:paraId="5D6720CA" w14:textId="77777777">
      <w:pPr>
        <w:jc w:val="right"/>
      </w:pPr>
      <w:r>
        <w:rPr>
          <w:b/>
          <w:color w:val="6AA84F"/>
        </w:rPr>
        <w:t>Create: Bùi Ng</w:t>
      </w:r>
      <w:r>
        <w:rPr>
          <w:b/>
          <w:color w:val="6AA84F"/>
        </w:rPr>
        <w:t>ọ</w:t>
      </w:r>
      <w:r>
        <w:rPr>
          <w:b/>
          <w:color w:val="6AA84F"/>
        </w:rPr>
        <w:t>c Huy</w:t>
      </w:r>
      <w:r>
        <w:rPr>
          <w:b/>
          <w:color w:val="6AA84F"/>
        </w:rPr>
        <w:t>ề</w:t>
      </w:r>
      <w:r>
        <w:rPr>
          <w:b/>
          <w:color w:val="6AA84F"/>
        </w:rPr>
        <w:t>n HE150346</w:t>
      </w:r>
    </w:p>
    <w:p w:rsidR="005025F6" w:rsidRDefault="00AF585E" w14:paraId="5861DE77" w14:textId="77777777">
      <w:pPr>
        <w:ind w:left="720"/>
      </w:pPr>
      <w:r>
        <w:t>By default, khi t</w:t>
      </w:r>
      <w:r>
        <w:t>ạ</w:t>
      </w:r>
      <w:r>
        <w:t>o ra 1 animation m</w:t>
      </w:r>
      <w:r>
        <w:t>ớ</w:t>
      </w:r>
      <w:r>
        <w:t>i thì animation đó s</w:t>
      </w:r>
      <w:r>
        <w:t>ẽ</w:t>
      </w:r>
      <w:r>
        <w:t xml:space="preserve"> loop. Chúng ta có th</w:t>
      </w:r>
      <w:r>
        <w:t>ể</w:t>
      </w:r>
      <w:r>
        <w:t xml:space="preserve"> stop animation loop b</w:t>
      </w:r>
      <w:r>
        <w:t>ằ</w:t>
      </w:r>
      <w:r>
        <w:t>ng cách:</w:t>
      </w:r>
    </w:p>
    <w:p w:rsidR="005025F6" w:rsidRDefault="00AF585E" w14:paraId="3DA06973" w14:textId="77777777">
      <w:pPr>
        <w:ind w:left="720"/>
      </w:pPr>
      <w:r>
        <w:rPr>
          <w:b/>
        </w:rPr>
        <w:t>Bư</w:t>
      </w:r>
      <w:r>
        <w:rPr>
          <w:b/>
        </w:rPr>
        <w:t>ớ</w:t>
      </w:r>
      <w:r>
        <w:rPr>
          <w:b/>
        </w:rPr>
        <w:t xml:space="preserve">c 1: </w:t>
      </w:r>
      <w:r>
        <w:t>Trong</w:t>
      </w:r>
      <w:r>
        <w:rPr>
          <w:color w:val="008000"/>
        </w:rPr>
        <w:t xml:space="preserve"> Project</w:t>
      </w:r>
      <w:r>
        <w:rPr>
          <w:color w:val="008000"/>
        </w:rPr>
        <w:t xml:space="preserve"> panel</w:t>
      </w:r>
      <w:r>
        <w:t>, ch</w:t>
      </w:r>
      <w:r>
        <w:t>ọ</w:t>
      </w:r>
      <w:r>
        <w:t>n animation</w:t>
      </w:r>
    </w:p>
    <w:p w:rsidR="005025F6" w:rsidRDefault="00AF585E" w14:paraId="4DFA4209" w14:textId="77777777">
      <w:pPr>
        <w:ind w:left="720"/>
        <w:rPr>
          <w:b/>
        </w:rPr>
      </w:pPr>
      <w:r>
        <w:rPr>
          <w:b/>
          <w:noProof/>
        </w:rPr>
        <w:drawing>
          <wp:inline distT="114300" distB="114300" distL="114300" distR="114300" wp14:anchorId="51F89205" wp14:editId="4806B5A3">
            <wp:extent cx="2914650" cy="2295525"/>
            <wp:effectExtent l="0" t="0" r="0" b="0"/>
            <wp:docPr id="157"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34"/>
                    <a:srcRect/>
                    <a:stretch>
                      <a:fillRect/>
                    </a:stretch>
                  </pic:blipFill>
                  <pic:spPr>
                    <a:xfrm>
                      <a:off x="0" y="0"/>
                      <a:ext cx="2914650" cy="2295525"/>
                    </a:xfrm>
                    <a:prstGeom prst="rect">
                      <a:avLst/>
                    </a:prstGeom>
                    <a:ln/>
                  </pic:spPr>
                </pic:pic>
              </a:graphicData>
            </a:graphic>
          </wp:inline>
        </w:drawing>
      </w:r>
    </w:p>
    <w:p w:rsidR="005025F6" w:rsidRDefault="00AF585E" w14:paraId="14C42445" w14:textId="77777777">
      <w:pPr>
        <w:ind w:left="720"/>
        <w:rPr>
          <w:color w:val="008000"/>
        </w:rPr>
      </w:pPr>
      <w:r>
        <w:rPr>
          <w:b/>
        </w:rPr>
        <w:t>Bư</w:t>
      </w:r>
      <w:r>
        <w:rPr>
          <w:b/>
        </w:rPr>
        <w:t>ớ</w:t>
      </w:r>
      <w:r>
        <w:rPr>
          <w:b/>
        </w:rPr>
        <w:t xml:space="preserve">c 2: </w:t>
      </w:r>
      <w:r>
        <w:t xml:space="preserve">Trong </w:t>
      </w:r>
      <w:r>
        <w:rPr>
          <w:color w:val="008000"/>
        </w:rPr>
        <w:t>Inspector panel</w:t>
      </w:r>
      <w:r>
        <w:t>, b</w:t>
      </w:r>
      <w:r>
        <w:t>ỏ</w:t>
      </w:r>
      <w:r>
        <w:t xml:space="preserve"> ch</w:t>
      </w:r>
      <w:r>
        <w:t>ọ</w:t>
      </w:r>
      <w:r>
        <w:t xml:space="preserve">n </w:t>
      </w:r>
      <w:r>
        <w:rPr>
          <w:color w:val="008000"/>
        </w:rPr>
        <w:t>Loop time</w:t>
      </w:r>
    </w:p>
    <w:p w:rsidR="005025F6" w:rsidRDefault="00AF585E" w14:paraId="43B02C1B" w14:textId="77777777">
      <w:pPr>
        <w:pStyle w:val="Heading5"/>
        <w:ind w:left="720"/>
      </w:pPr>
      <w:bookmarkStart w:name="_dtx9g2l3o98y" w:colFirst="0" w:colLast="0" w:id="15"/>
      <w:bookmarkStart w:name="_Toc113467764" w:id="16"/>
      <w:bookmarkEnd w:id="15"/>
      <w:r>
        <w:rPr>
          <w:noProof/>
        </w:rPr>
        <w:lastRenderedPageBreak/>
        <w:drawing>
          <wp:inline distT="114300" distB="114300" distL="114300" distR="114300" wp14:anchorId="447316AA" wp14:editId="0E39598B">
            <wp:extent cx="3562350" cy="2733675"/>
            <wp:effectExtent l="0" t="0" r="0" b="0"/>
            <wp:docPr id="93"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7"/>
                    <a:srcRect/>
                    <a:stretch>
                      <a:fillRect/>
                    </a:stretch>
                  </pic:blipFill>
                  <pic:spPr>
                    <a:xfrm>
                      <a:off x="0" y="0"/>
                      <a:ext cx="3562350" cy="2733675"/>
                    </a:xfrm>
                    <a:prstGeom prst="rect">
                      <a:avLst/>
                    </a:prstGeom>
                    <a:ln/>
                  </pic:spPr>
                </pic:pic>
              </a:graphicData>
            </a:graphic>
          </wp:inline>
        </w:drawing>
      </w:r>
      <w:bookmarkEnd w:id="16"/>
    </w:p>
    <w:p w:rsidR="005025F6" w:rsidRDefault="00AF585E" w14:paraId="5898D4C2" w14:textId="77777777">
      <w:pPr>
        <w:pStyle w:val="Heading5"/>
      </w:pPr>
      <w:bookmarkStart w:name="_Toc113467765" w:id="17"/>
      <w:r>
        <w:t>Đi</w:t>
      </w:r>
      <w:r>
        <w:t>ề</w:t>
      </w:r>
      <w:r>
        <w:t>u ch</w:t>
      </w:r>
      <w:r>
        <w:t>ỉ</w:t>
      </w:r>
      <w:r>
        <w:t>nh t</w:t>
      </w:r>
      <w:r>
        <w:t>ố</w:t>
      </w:r>
      <w:r>
        <w:t>c đ</w:t>
      </w:r>
      <w:r>
        <w:t>ộ</w:t>
      </w:r>
      <w:r>
        <w:t xml:space="preserve"> c</w:t>
      </w:r>
      <w:r>
        <w:t>ủ</w:t>
      </w:r>
      <w:r>
        <w:t>a animation</w:t>
      </w:r>
      <w:bookmarkEnd w:id="17"/>
    </w:p>
    <w:p w:rsidR="005025F6" w:rsidRDefault="00AF585E" w14:paraId="7A270538" w14:textId="77777777">
      <w:pPr>
        <w:jc w:val="right"/>
        <w:rPr>
          <w:b/>
        </w:rPr>
      </w:pPr>
      <w:r>
        <w:rPr>
          <w:b/>
          <w:color w:val="6AA84F"/>
        </w:rPr>
        <w:t>Create: Bùi Ng</w:t>
      </w:r>
      <w:r>
        <w:rPr>
          <w:b/>
          <w:color w:val="6AA84F"/>
        </w:rPr>
        <w:t>ọ</w:t>
      </w:r>
      <w:r>
        <w:rPr>
          <w:b/>
          <w:color w:val="6AA84F"/>
        </w:rPr>
        <w:t>c Huy</w:t>
      </w:r>
      <w:r>
        <w:rPr>
          <w:b/>
          <w:color w:val="6AA84F"/>
        </w:rPr>
        <w:t>ề</w:t>
      </w:r>
      <w:r>
        <w:rPr>
          <w:b/>
          <w:color w:val="6AA84F"/>
        </w:rPr>
        <w:t>n HE150346</w:t>
      </w:r>
    </w:p>
    <w:p w:rsidR="005025F6" w:rsidRDefault="00AF585E" w14:paraId="46002104" w14:textId="77777777">
      <w:pPr>
        <w:ind w:left="720"/>
      </w:pPr>
      <w:r>
        <w:t>Trong khi t</w:t>
      </w:r>
      <w:r>
        <w:t>ạ</w:t>
      </w:r>
      <w:r>
        <w:t>o animation, chúng ta cũng có th</w:t>
      </w:r>
      <w:r>
        <w:t>ể</w:t>
      </w:r>
      <w:r>
        <w:t xml:space="preserve"> đi</w:t>
      </w:r>
      <w:r>
        <w:t>ề</w:t>
      </w:r>
      <w:r>
        <w:t>u ch</w:t>
      </w:r>
      <w:r>
        <w:t>ỉ</w:t>
      </w:r>
      <w:r>
        <w:t>nh t</w:t>
      </w:r>
      <w:r>
        <w:t>ố</w:t>
      </w:r>
      <w:r>
        <w:t>c đ</w:t>
      </w:r>
      <w:r>
        <w:t>ộ</w:t>
      </w:r>
      <w:r>
        <w:t xml:space="preserve"> c</w:t>
      </w:r>
      <w:r>
        <w:t>ủ</w:t>
      </w:r>
      <w:r>
        <w:t>a animation b</w:t>
      </w:r>
      <w:r>
        <w:t>ằ</w:t>
      </w:r>
      <w:r>
        <w:t>ng cách:</w:t>
      </w:r>
    </w:p>
    <w:p w:rsidR="005025F6" w:rsidRDefault="00AF585E" w14:paraId="0DFF710B" w14:textId="77777777">
      <w:pPr>
        <w:ind w:left="720"/>
        <w:rPr>
          <w:color w:val="008000"/>
        </w:rPr>
      </w:pPr>
      <w:r>
        <w:rPr>
          <w:b/>
        </w:rPr>
        <w:t>Bư</w:t>
      </w:r>
      <w:r>
        <w:rPr>
          <w:b/>
        </w:rPr>
        <w:t>ớ</w:t>
      </w:r>
      <w:r>
        <w:rPr>
          <w:b/>
        </w:rPr>
        <w:t>c 1:</w:t>
      </w:r>
      <w:r>
        <w:t xml:space="preserve"> Trong animation pan</w:t>
      </w:r>
      <w:r>
        <w:t>el, right click vào d</w:t>
      </w:r>
      <w:r>
        <w:t>ấ</w:t>
      </w:r>
      <w:r>
        <w:t>u 3 ch</w:t>
      </w:r>
      <w:r>
        <w:t>ấ</w:t>
      </w:r>
      <w:r>
        <w:t>m, ch</w:t>
      </w:r>
      <w:r>
        <w:t>ọ</w:t>
      </w:r>
      <w:r>
        <w:t xml:space="preserve">n </w:t>
      </w:r>
      <w:r>
        <w:rPr>
          <w:color w:val="008000"/>
        </w:rPr>
        <w:t>Show Sample Rate</w:t>
      </w:r>
    </w:p>
    <w:p w:rsidR="005025F6" w:rsidRDefault="00AF585E" w14:paraId="1BA07DA1" w14:textId="77777777">
      <w:pPr>
        <w:ind w:left="720"/>
      </w:pPr>
      <w:r>
        <w:rPr>
          <w:noProof/>
        </w:rPr>
        <w:drawing>
          <wp:inline distT="114300" distB="114300" distL="114300" distR="114300" wp14:anchorId="492CDE8C" wp14:editId="59626B69">
            <wp:extent cx="5731200" cy="1828800"/>
            <wp:effectExtent l="0" t="0" r="0" b="0"/>
            <wp:docPr id="80"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35"/>
                    <a:srcRect/>
                    <a:stretch>
                      <a:fillRect/>
                    </a:stretch>
                  </pic:blipFill>
                  <pic:spPr>
                    <a:xfrm>
                      <a:off x="0" y="0"/>
                      <a:ext cx="5731200" cy="1828800"/>
                    </a:xfrm>
                    <a:prstGeom prst="rect">
                      <a:avLst/>
                    </a:prstGeom>
                    <a:ln/>
                  </pic:spPr>
                </pic:pic>
              </a:graphicData>
            </a:graphic>
          </wp:inline>
        </w:drawing>
      </w:r>
    </w:p>
    <w:p w:rsidR="005025F6" w:rsidRDefault="00AF585E" w14:paraId="770039AA" w14:textId="77777777">
      <w:pPr>
        <w:ind w:left="720"/>
      </w:pPr>
      <w:r>
        <w:rPr>
          <w:b/>
        </w:rPr>
        <w:t>Bư</w:t>
      </w:r>
      <w:r>
        <w:rPr>
          <w:b/>
        </w:rPr>
        <w:t>ớ</w:t>
      </w:r>
      <w:r>
        <w:rPr>
          <w:b/>
        </w:rPr>
        <w:t>c 2</w:t>
      </w:r>
      <w:r>
        <w:t>: Đi</w:t>
      </w:r>
      <w:r>
        <w:t>ề</w:t>
      </w:r>
      <w:r>
        <w:t>u ch</w:t>
      </w:r>
      <w:r>
        <w:t>ỉ</w:t>
      </w:r>
      <w:r>
        <w:t>nh h</w:t>
      </w:r>
      <w:r>
        <w:t>ệ</w:t>
      </w:r>
      <w:r>
        <w:t xml:space="preserve"> s</w:t>
      </w:r>
      <w:r>
        <w:t>ố</w:t>
      </w:r>
      <w:r>
        <w:t xml:space="preserve"> trong ph</w:t>
      </w:r>
      <w:r>
        <w:t>ầ</w:t>
      </w:r>
      <w:r>
        <w:t>n</w:t>
      </w:r>
      <w:r>
        <w:rPr>
          <w:color w:val="008000"/>
        </w:rPr>
        <w:t xml:space="preserve"> Samples</w:t>
      </w:r>
      <w:r>
        <w:t>, s</w:t>
      </w:r>
      <w:r>
        <w:t>ố</w:t>
      </w:r>
      <w:r>
        <w:t xml:space="preserve"> càng bé animation càng ch</w:t>
      </w:r>
      <w:r>
        <w:t>ậ</w:t>
      </w:r>
      <w:r>
        <w:t>m</w:t>
      </w:r>
    </w:p>
    <w:p w:rsidR="005025F6" w:rsidRDefault="00AF585E" w14:paraId="5EB12717" w14:textId="77777777">
      <w:pPr>
        <w:pStyle w:val="Heading2"/>
      </w:pPr>
      <w:bookmarkStart w:name="_Toc113467766" w:id="18"/>
      <w:r>
        <w:t>Xoay ngư</w:t>
      </w:r>
      <w:r>
        <w:t>ợ</w:t>
      </w:r>
      <w:r>
        <w:t>c l</w:t>
      </w:r>
      <w:r>
        <w:t>ạ</w:t>
      </w:r>
      <w:r>
        <w:t>i hư</w:t>
      </w:r>
      <w:r>
        <w:t>ớ</w:t>
      </w:r>
      <w:r>
        <w:t>ng theo tr</w:t>
      </w:r>
      <w:r>
        <w:t>ụ</w:t>
      </w:r>
      <w:r>
        <w:t>c X(Flip obj)(ThongPQHE150340):</w:t>
      </w:r>
      <w:bookmarkEnd w:id="18"/>
    </w:p>
    <w:p w:rsidR="005025F6" w:rsidRDefault="00AF585E" w14:paraId="4D3592C5" w14:textId="77777777">
      <w:pPr>
        <w:jc w:val="right"/>
      </w:pPr>
      <w:r>
        <w:rPr>
          <w:b/>
          <w:color w:val="6AA84F"/>
        </w:rPr>
        <w:t>Create: Phùng Quang Thông/HE-150340</w:t>
      </w:r>
    </w:p>
    <w:p w:rsidR="005025F6" w:rsidRDefault="00AF585E" w14:paraId="1B4C5B3F" w14:textId="77777777">
      <w:r>
        <w:t>Object.transform.localScale</w:t>
      </w:r>
      <w:r>
        <w:t>.x=-1</w:t>
      </w:r>
    </w:p>
    <w:p w:rsidR="005025F6" w:rsidRDefault="005025F6" w14:paraId="5B5544E5" w14:textId="77777777"/>
    <w:p w:rsidR="005025F6" w:rsidRDefault="00AF585E" w14:paraId="7140EA31" w14:textId="77777777">
      <w:pPr>
        <w:pStyle w:val="Heading2"/>
      </w:pPr>
      <w:bookmarkStart w:name="_Toc113467767" w:id="19"/>
      <w:r>
        <w:t>S</w:t>
      </w:r>
      <w:r>
        <w:t>ử</w:t>
      </w:r>
      <w:r>
        <w:t xml:space="preserve"> d</w:t>
      </w:r>
      <w:r>
        <w:t>ụ</w:t>
      </w:r>
      <w:r>
        <w:t>ng IEnumerator đ</w:t>
      </w:r>
      <w:r>
        <w:t>ể</w:t>
      </w:r>
      <w:r>
        <w:t xml:space="preserve"> t</w:t>
      </w:r>
      <w:r>
        <w:t>ạ</w:t>
      </w:r>
      <w:r>
        <w:t>o Timer: (antntHE150816)</w:t>
      </w:r>
      <w:bookmarkEnd w:id="19"/>
      <w:r>
        <w:t xml:space="preserve"> </w:t>
      </w:r>
    </w:p>
    <w:p w:rsidR="005025F6" w:rsidRDefault="00AF585E" w14:paraId="6265544F" w14:textId="77777777">
      <w:r>
        <w:t>Trong unity chúng ta có th</w:t>
      </w:r>
      <w:r>
        <w:t>ể</w:t>
      </w:r>
      <w:r>
        <w:t xml:space="preserve"> s</w:t>
      </w:r>
      <w:r>
        <w:t>ử</w:t>
      </w:r>
      <w:r>
        <w:t xml:space="preserve"> d</w:t>
      </w:r>
      <w:r>
        <w:t>ụ</w:t>
      </w:r>
      <w:r>
        <w:t>ng IEnumerator đ</w:t>
      </w:r>
      <w:r>
        <w:t>ể</w:t>
      </w:r>
      <w:r>
        <w:t xml:space="preserve"> s</w:t>
      </w:r>
      <w:r>
        <w:t>ử</w:t>
      </w:r>
      <w:r>
        <w:t xml:space="preserve"> d</w:t>
      </w:r>
      <w:r>
        <w:t>ụ</w:t>
      </w:r>
      <w:r>
        <w:t>ng làm Timer:</w:t>
      </w:r>
    </w:p>
    <w:p w:rsidR="005025F6" w:rsidRDefault="00AF585E" w14:paraId="646033F0" w14:textId="77777777">
      <w:r>
        <w:t>Example :</w:t>
      </w:r>
    </w:p>
    <w:p w:rsidR="005025F6" w:rsidRDefault="00AF585E" w14:paraId="59B564D7" w14:textId="77777777">
      <w:pPr>
        <w:rPr>
          <w:rFonts w:ascii="Courier New" w:hAnsi="Courier New" w:eastAsia="Courier New" w:cs="Courier New"/>
          <w:sz w:val="21"/>
          <w:szCs w:val="21"/>
        </w:rPr>
      </w:pPr>
      <w:r>
        <w:rPr>
          <w:rFonts w:ascii="Courier New" w:hAnsi="Courier New" w:eastAsia="Courier New" w:cs="Courier New"/>
          <w:sz w:val="21"/>
          <w:szCs w:val="21"/>
        </w:rPr>
        <w:t>IEnumerator WaitAndPrint()</w:t>
      </w:r>
    </w:p>
    <w:p w:rsidR="005025F6" w:rsidRDefault="00AF585E" w14:paraId="1EEA601A" w14:textId="77777777">
      <w:pPr>
        <w:rPr>
          <w:rFonts w:ascii="Courier New" w:hAnsi="Courier New" w:eastAsia="Courier New" w:cs="Courier New"/>
          <w:sz w:val="21"/>
          <w:szCs w:val="21"/>
        </w:rPr>
      </w:pPr>
      <w:r>
        <w:rPr>
          <w:rFonts w:ascii="Courier New" w:hAnsi="Courier New" w:eastAsia="Courier New" w:cs="Courier New"/>
          <w:sz w:val="21"/>
          <w:szCs w:val="21"/>
        </w:rPr>
        <w:t>{</w:t>
      </w:r>
    </w:p>
    <w:p w:rsidR="005025F6" w:rsidRDefault="00AF585E" w14:paraId="207590AD" w14:textId="77777777">
      <w:pPr>
        <w:rPr>
          <w:rFonts w:ascii="Courier New" w:hAnsi="Courier New" w:eastAsia="Courier New" w:cs="Courier New"/>
          <w:sz w:val="21"/>
          <w:szCs w:val="21"/>
        </w:rPr>
      </w:pPr>
      <w:r>
        <w:rPr>
          <w:rFonts w:ascii="Courier New" w:hAnsi="Courier New" w:eastAsia="Courier New" w:cs="Courier New"/>
          <w:sz w:val="21"/>
          <w:szCs w:val="21"/>
        </w:rPr>
        <w:t>//do something before start timer</w:t>
      </w:r>
    </w:p>
    <w:p w:rsidR="005025F6" w:rsidRDefault="00AF585E" w14:paraId="593BFE69" w14:textId="77777777">
      <w:pPr>
        <w:rPr>
          <w:rFonts w:ascii="Courier New" w:hAnsi="Courier New" w:eastAsia="Courier New" w:cs="Courier New"/>
          <w:sz w:val="21"/>
          <w:szCs w:val="21"/>
        </w:rPr>
      </w:pPr>
      <w:r>
        <w:rPr>
          <w:rFonts w:ascii="Courier New" w:hAnsi="Courier New" w:eastAsia="Courier New" w:cs="Courier New"/>
          <w:sz w:val="21"/>
          <w:szCs w:val="21"/>
        </w:rPr>
        <w:lastRenderedPageBreak/>
        <w:t xml:space="preserve">        yield return new</w:t>
      </w:r>
      <w:hyperlink r:id="rId36">
        <w:r>
          <w:rPr>
            <w:rFonts w:ascii="Courier New" w:hAnsi="Courier New" w:eastAsia="Courier New" w:cs="Courier New"/>
            <w:sz w:val="21"/>
            <w:szCs w:val="21"/>
          </w:rPr>
          <w:t xml:space="preserve"> </w:t>
        </w:r>
      </w:hyperlink>
      <w:hyperlink r:id="rId37">
        <w:r>
          <w:rPr>
            <w:rFonts w:ascii="Courier New" w:hAnsi="Courier New" w:eastAsia="Courier New" w:cs="Courier New"/>
            <w:sz w:val="21"/>
            <w:szCs w:val="21"/>
            <w:u w:val="single"/>
          </w:rPr>
          <w:t>WaitForSeconds</w:t>
        </w:r>
      </w:hyperlink>
      <w:r>
        <w:rPr>
          <w:rFonts w:ascii="Courier New" w:hAnsi="Courier New" w:eastAsia="Courier New" w:cs="Courier New"/>
          <w:sz w:val="21"/>
          <w:szCs w:val="21"/>
        </w:rPr>
        <w:t>(2);</w:t>
      </w:r>
    </w:p>
    <w:p w:rsidR="005025F6" w:rsidRDefault="00AF585E" w14:paraId="6D9BD982" w14:textId="77777777">
      <w:pPr>
        <w:rPr>
          <w:rFonts w:ascii="Courier New" w:hAnsi="Courier New" w:eastAsia="Courier New" w:cs="Courier New"/>
          <w:sz w:val="21"/>
          <w:szCs w:val="21"/>
        </w:rPr>
      </w:pPr>
      <w:r>
        <w:rPr>
          <w:rFonts w:ascii="Courier New" w:hAnsi="Courier New" w:eastAsia="Courier New" w:cs="Courier New"/>
          <w:sz w:val="21"/>
          <w:szCs w:val="21"/>
        </w:rPr>
        <w:t>//After 2 secs print in console String Done</w:t>
      </w:r>
    </w:p>
    <w:p w:rsidR="005025F6" w:rsidRDefault="00AF585E" w14:paraId="0EF4487D" w14:textId="77777777">
      <w:pPr>
        <w:rPr>
          <w:rFonts w:ascii="Courier New" w:hAnsi="Courier New" w:eastAsia="Courier New" w:cs="Courier New"/>
          <w:sz w:val="21"/>
          <w:szCs w:val="21"/>
        </w:rPr>
      </w:pPr>
      <w:r>
        <w:rPr>
          <w:rFonts w:ascii="Courier New" w:hAnsi="Courier New" w:eastAsia="Courier New" w:cs="Courier New"/>
          <w:sz w:val="21"/>
          <w:szCs w:val="21"/>
        </w:rPr>
        <w:t xml:space="preserve">        print("Done");</w:t>
      </w:r>
    </w:p>
    <w:p w:rsidR="005025F6" w:rsidRDefault="00AF585E" w14:paraId="4C8DAB6A" w14:textId="77777777">
      <w:pPr>
        <w:spacing w:after="460"/>
        <w:rPr>
          <w:rFonts w:ascii="Courier New" w:hAnsi="Courier New" w:eastAsia="Courier New" w:cs="Courier New"/>
          <w:sz w:val="21"/>
          <w:szCs w:val="21"/>
        </w:rPr>
      </w:pPr>
      <w:r>
        <w:rPr>
          <w:rFonts w:ascii="Courier New" w:hAnsi="Courier New" w:eastAsia="Courier New" w:cs="Courier New"/>
          <w:sz w:val="21"/>
          <w:szCs w:val="21"/>
        </w:rPr>
        <w:t>}</w:t>
      </w:r>
    </w:p>
    <w:p w:rsidR="005025F6" w:rsidRDefault="00AF585E" w14:paraId="71F5F0B3" w14:textId="77777777">
      <w:pPr>
        <w:spacing w:after="460"/>
      </w:pPr>
      <w:r>
        <w:t>Đ</w:t>
      </w:r>
      <w:r>
        <w:t>ể</w:t>
      </w:r>
      <w:r>
        <w:t xml:space="preserve"> th</w:t>
      </w:r>
      <w:r>
        <w:t>ự</w:t>
      </w:r>
      <w:r>
        <w:t>c h</w:t>
      </w:r>
      <w:r>
        <w:t>i</w:t>
      </w:r>
      <w:r>
        <w:t>ệ</w:t>
      </w:r>
      <w:r>
        <w:t>n timer như này chúng ta s</w:t>
      </w:r>
      <w:r>
        <w:t>ử</w:t>
      </w:r>
      <w:r>
        <w:t xml:space="preserve"> d</w:t>
      </w:r>
      <w:r>
        <w:t>ụ</w:t>
      </w:r>
      <w:r>
        <w:t>ng method :</w:t>
      </w:r>
    </w:p>
    <w:p w:rsidR="005025F6" w:rsidRDefault="00AF585E" w14:paraId="031FF226" w14:textId="77777777">
      <w:pPr>
        <w:spacing w:after="460"/>
        <w:rPr>
          <w:rFonts w:ascii="Courier New" w:hAnsi="Courier New" w:eastAsia="Courier New" w:cs="Courier New"/>
          <w:sz w:val="21"/>
          <w:szCs w:val="21"/>
        </w:rPr>
      </w:pPr>
      <w:r>
        <w:rPr>
          <w:rFonts w:ascii="Courier New" w:hAnsi="Courier New" w:eastAsia="Courier New" w:cs="Courier New"/>
          <w:sz w:val="21"/>
          <w:szCs w:val="21"/>
        </w:rPr>
        <w:t>StartCoroutine(WaitAndPrint);</w:t>
      </w:r>
    </w:p>
    <w:p w:rsidR="005025F6" w:rsidRDefault="00AF585E" w14:paraId="7B995DAA" w14:textId="77777777">
      <w:pPr>
        <w:spacing w:after="460"/>
      </w:pPr>
      <w:r>
        <w:t>Docs tham kh</w:t>
      </w:r>
      <w:r>
        <w:t>ả</w:t>
      </w:r>
      <w:r>
        <w:t xml:space="preserve">o : </w:t>
      </w:r>
      <w:hyperlink r:id="rId38">
        <w:r>
          <w:rPr>
            <w:color w:val="1155CC"/>
            <w:u w:val="single"/>
          </w:rPr>
          <w:t>MonoBehavior.StartCoroutine</w:t>
        </w:r>
      </w:hyperlink>
    </w:p>
    <w:p w:rsidR="005025F6" w:rsidRDefault="005025F6" w14:paraId="45AB3600" w14:textId="77777777"/>
    <w:p w:rsidR="005025F6" w:rsidRDefault="005025F6" w14:paraId="5443767D" w14:textId="77777777"/>
    <w:p w:rsidR="005025F6" w:rsidRDefault="005025F6" w14:paraId="3B25871B" w14:textId="77777777"/>
    <w:p w:rsidR="005025F6" w:rsidRDefault="00AF585E" w14:paraId="29BCEDA7" w14:textId="77777777">
      <w:pPr>
        <w:pStyle w:val="Heading2"/>
      </w:pPr>
      <w:bookmarkStart w:name="_Toc113467768" w:id="20"/>
      <w:r>
        <w:t>Di chuy</w:t>
      </w:r>
      <w:r>
        <w:t>ể</w:t>
      </w:r>
      <w:r>
        <w:t>n đ</w:t>
      </w:r>
      <w:r>
        <w:t>ố</w:t>
      </w:r>
      <w:r>
        <w:t>i tư</w:t>
      </w:r>
      <w:r>
        <w:t>ợ</w:t>
      </w:r>
      <w:r>
        <w:t>ng theo m</w:t>
      </w:r>
      <w:r>
        <w:t>ộ</w:t>
      </w:r>
      <w:r>
        <w:t>t hư</w:t>
      </w:r>
      <w:r>
        <w:t>ớ</w:t>
      </w:r>
      <w:r>
        <w:t>ng và t</w:t>
      </w:r>
      <w:r>
        <w:t>ố</w:t>
      </w:r>
      <w:r>
        <w:t>c đ</w:t>
      </w:r>
      <w:r>
        <w:t>ộ</w:t>
      </w:r>
      <w:r>
        <w:t xml:space="preserve"> cho trư</w:t>
      </w:r>
      <w:r>
        <w:t>ớ</w:t>
      </w:r>
      <w:r>
        <w:t>c(Giangtthe153299):</w:t>
      </w:r>
      <w:bookmarkEnd w:id="20"/>
    </w:p>
    <w:p w:rsidR="005025F6" w:rsidRDefault="00AF585E" w14:paraId="4FF5E726" w14:textId="6DCF327F">
      <w:pPr>
        <w:ind w:firstLine="720"/>
      </w:pPr>
      <w:r w:rsidR="31430857">
        <w:rPr/>
        <w:t xml:space="preserve">Di </w:t>
      </w:r>
      <w:proofErr w:type="spellStart"/>
      <w:r w:rsidR="31430857">
        <w:rPr/>
        <w:t>chuy</w:t>
      </w:r>
      <w:r w:rsidR="31430857">
        <w:rPr/>
        <w:t>ể</w:t>
      </w:r>
      <w:r w:rsidR="31430857">
        <w:rPr/>
        <w:t>n</w:t>
      </w:r>
      <w:proofErr w:type="spellEnd"/>
      <w:r w:rsidR="31430857">
        <w:rPr/>
        <w:t xml:space="preserve"> </w:t>
      </w:r>
      <w:proofErr w:type="spellStart"/>
      <w:r w:rsidR="31430857">
        <w:rPr/>
        <w:t>gameobject</w:t>
      </w:r>
      <w:proofErr w:type="spellEnd"/>
      <w:r w:rsidR="31430857">
        <w:rPr/>
        <w:t xml:space="preserve"> </w:t>
      </w:r>
      <w:proofErr w:type="spellStart"/>
      <w:r w:rsidR="31430857">
        <w:rPr/>
        <w:t>theo</w:t>
      </w:r>
      <w:proofErr w:type="spellEnd"/>
      <w:r w:rsidR="31430857">
        <w:rPr/>
        <w:t xml:space="preserve"> vector(</w:t>
      </w:r>
      <w:proofErr w:type="spellStart"/>
      <w:r w:rsidR="31430857">
        <w:rPr/>
        <w:t>x,y</w:t>
      </w:r>
      <w:proofErr w:type="spellEnd"/>
      <w:r w:rsidR="31430857">
        <w:rPr/>
        <w:t xml:space="preserve">) </w:t>
      </w:r>
      <w:proofErr w:type="spellStart"/>
      <w:r w:rsidR="31430857">
        <w:rPr/>
        <w:t>v</w:t>
      </w:r>
      <w:r w:rsidR="31430857">
        <w:rPr/>
        <w:t>ớ</w:t>
      </w:r>
      <w:r w:rsidR="31430857">
        <w:rPr/>
        <w:t>i</w:t>
      </w:r>
      <w:proofErr w:type="spellEnd"/>
      <w:r w:rsidR="31430857">
        <w:rPr/>
        <w:t xml:space="preserve"> 1 </w:t>
      </w:r>
      <w:proofErr w:type="spellStart"/>
      <w:r w:rsidR="31430857">
        <w:rPr/>
        <w:t>t</w:t>
      </w:r>
      <w:r w:rsidR="31430857">
        <w:rPr/>
        <w:t>ố</w:t>
      </w:r>
      <w:r w:rsidR="31430857">
        <w:rPr/>
        <w:t>c</w:t>
      </w:r>
      <w:proofErr w:type="spellEnd"/>
      <w:r w:rsidR="31430857">
        <w:rPr/>
        <w:t xml:space="preserve"> </w:t>
      </w:r>
      <w:proofErr w:type="spellStart"/>
      <w:r w:rsidR="31430857">
        <w:rPr/>
        <w:t>đ</w:t>
      </w:r>
      <w:r w:rsidR="31430857">
        <w:rPr/>
        <w:t>ộ</w:t>
      </w:r>
      <w:proofErr w:type="spellEnd"/>
      <w:r w:rsidR="31430857">
        <w:rPr/>
        <w:t xml:space="preserve"> v ko </w:t>
      </w:r>
      <w:proofErr w:type="spellStart"/>
      <w:r w:rsidR="31430857">
        <w:rPr/>
        <w:t>đ</w:t>
      </w:r>
      <w:r w:rsidR="31430857">
        <w:rPr/>
        <w:t>ổ</w:t>
      </w:r>
      <w:r w:rsidR="31430857">
        <w:rPr/>
        <w:t>i</w:t>
      </w:r>
      <w:proofErr w:type="spellEnd"/>
      <w:r w:rsidR="31430857">
        <w:rPr/>
        <w:t>;</w:t>
      </w:r>
      <w:r>
        <w:tab/>
      </w:r>
      <w:r w:rsidR="31430857">
        <w:rPr/>
        <w:t>5</w:t>
      </w:r>
    </w:p>
    <w:p w:rsidR="005025F6" w:rsidRDefault="00AF585E" w14:paraId="27B18196" w14:textId="77777777">
      <w:r>
        <w:t>Void move(float x,float y, float velo){</w:t>
      </w:r>
    </w:p>
    <w:p w:rsidR="005025F6" w:rsidRDefault="00AF585E" w14:paraId="5FC516BB" w14:textId="77777777">
      <w:r>
        <w:tab/>
      </w:r>
      <w:r>
        <w:t>gameObject.transform.position = gameObject.transform.position + new Vector3(x*velo*Time.deltaTime,y*velo*Time.deltaTime,</w:t>
      </w:r>
      <w:r>
        <w:t>0);</w:t>
      </w:r>
    </w:p>
    <w:p w:rsidR="005025F6" w:rsidRDefault="00AF585E" w14:paraId="2705E977" w14:textId="77777777">
      <w:r>
        <w:t>}</w:t>
      </w:r>
    </w:p>
    <w:p w:rsidR="005025F6" w:rsidRDefault="005025F6" w14:paraId="28DA326E" w14:textId="77777777"/>
    <w:p w:rsidR="005025F6" w:rsidRDefault="005025F6" w14:paraId="55CD6247" w14:textId="77777777"/>
    <w:p w:rsidR="005025F6" w:rsidRDefault="00AF585E" w14:paraId="43402019" w14:textId="77777777">
      <w:pPr>
        <w:pStyle w:val="Heading2"/>
        <w:keepNext w:val="0"/>
        <w:keepLines w:val="0"/>
        <w:spacing w:after="80"/>
        <w:rPr>
          <w:b/>
          <w:sz w:val="34"/>
          <w:szCs w:val="34"/>
        </w:rPr>
      </w:pPr>
      <w:bookmarkStart w:name="_Toc113467769" w:id="21"/>
      <w:r>
        <w:rPr>
          <w:b/>
          <w:sz w:val="34"/>
          <w:szCs w:val="34"/>
        </w:rPr>
        <w:t>K</w:t>
      </w:r>
      <w:r>
        <w:rPr>
          <w:b/>
          <w:sz w:val="34"/>
          <w:szCs w:val="34"/>
        </w:rPr>
        <w:t>ế</w:t>
      </w:r>
      <w:r>
        <w:rPr>
          <w:b/>
          <w:sz w:val="34"/>
          <w:szCs w:val="34"/>
        </w:rPr>
        <w:t>t thúc trò chơi (GiangNTHE153046) [19/01/2022]</w:t>
      </w:r>
      <w:bookmarkEnd w:id="21"/>
    </w:p>
    <w:p w:rsidR="005025F6" w:rsidRDefault="00AF585E" w14:paraId="0E1C44EA" w14:textId="77777777">
      <w:pPr>
        <w:spacing w:before="240" w:after="240"/>
        <w:jc w:val="right"/>
        <w:rPr>
          <w:i/>
          <w:color w:val="38761D"/>
        </w:rPr>
      </w:pPr>
      <w:r>
        <w:rPr>
          <w:i/>
          <w:color w:val="38761D"/>
        </w:rPr>
        <w:t>Nguyen The Giang - GiangNTHE153046</w:t>
      </w:r>
    </w:p>
    <w:p w:rsidR="005025F6" w:rsidRDefault="00AF585E" w14:paraId="6D8C72B6" w14:textId="77777777">
      <w:r>
        <w:t>1 câu l</w:t>
      </w:r>
      <w:r>
        <w:t>ệ</w:t>
      </w:r>
      <w:r>
        <w:t>nh đơn gi</w:t>
      </w:r>
      <w:r>
        <w:t>ả</w:t>
      </w:r>
      <w:r>
        <w:t>n đ</w:t>
      </w:r>
      <w:r>
        <w:t>ể</w:t>
      </w:r>
      <w:r>
        <w:t xml:space="preserve"> end game:</w:t>
      </w:r>
    </w:p>
    <w:p w:rsidR="005025F6" w:rsidRDefault="00AF585E" w14:paraId="4019A8AD" w14:textId="77777777">
      <w:pPr>
        <w:rPr>
          <w:color w:val="FF9900"/>
        </w:rPr>
      </w:pPr>
      <w:r>
        <w:rPr>
          <w:color w:val="FF9900"/>
        </w:rPr>
        <w:t>Application.Quit();</w:t>
      </w:r>
    </w:p>
    <w:p w:rsidR="005025F6" w:rsidRDefault="00AF585E" w14:paraId="3368D8BA" w14:textId="77777777">
      <w:pPr>
        <w:rPr>
          <w:color w:val="A31515"/>
        </w:rPr>
      </w:pPr>
      <w:r>
        <w:t>Lưu ý là câu l</w:t>
      </w:r>
      <w:r>
        <w:t>ệ</w:t>
      </w:r>
      <w:r>
        <w:t xml:space="preserve">nh này </w:t>
      </w:r>
      <w:r>
        <w:rPr>
          <w:color w:val="A31515"/>
        </w:rPr>
        <w:t>KHÔNG CÓ TÁC D</w:t>
      </w:r>
      <w:r>
        <w:rPr>
          <w:color w:val="A31515"/>
        </w:rPr>
        <w:t>Ụ</w:t>
      </w:r>
      <w:r>
        <w:rPr>
          <w:color w:val="A31515"/>
        </w:rPr>
        <w:t>NG TRONG EDITOR</w:t>
      </w:r>
    </w:p>
    <w:p w:rsidR="005025F6" w:rsidRDefault="00AF585E" w14:paraId="584F3647" w14:textId="77777777">
      <w:r>
        <w:t>=&gt; B</w:t>
      </w:r>
      <w:r>
        <w:t>ạ</w:t>
      </w:r>
      <w:r>
        <w:t>n ph</w:t>
      </w:r>
      <w:r>
        <w:t>ả</w:t>
      </w:r>
      <w:r>
        <w:t>i Build game đ</w:t>
      </w:r>
      <w:r>
        <w:t>ể</w:t>
      </w:r>
      <w:r>
        <w:t xml:space="preserve"> th</w:t>
      </w:r>
      <w:r>
        <w:t>ấ</w:t>
      </w:r>
      <w:r>
        <w:t>y nó th</w:t>
      </w:r>
      <w:r>
        <w:t>ự</w:t>
      </w:r>
      <w:r>
        <w:t>c s</w:t>
      </w:r>
      <w:r>
        <w:t>ự</w:t>
      </w:r>
      <w:r>
        <w:t xml:space="preserve"> quit</w:t>
      </w:r>
    </w:p>
    <w:p w:rsidR="005025F6" w:rsidRDefault="00AF585E" w14:paraId="71E23268" w14:textId="77777777">
      <w:pPr>
        <w:pStyle w:val="Heading2"/>
      </w:pPr>
      <w:bookmarkStart w:name="_Toc113467770" w:id="22"/>
      <w:r>
        <w:t>Đu</w:t>
      </w:r>
      <w:r>
        <w:t>ổ</w:t>
      </w:r>
      <w:r>
        <w:t>i theo 1</w:t>
      </w:r>
      <w:r>
        <w:t xml:space="preserve"> đ</w:t>
      </w:r>
      <w:r>
        <w:t>ố</w:t>
      </w:r>
      <w:r>
        <w:t>i tư</w:t>
      </w:r>
      <w:r>
        <w:t>ợ</w:t>
      </w:r>
      <w:r>
        <w:t>ng(ThongPQHE150340)</w:t>
      </w:r>
      <w:bookmarkEnd w:id="22"/>
    </w:p>
    <w:p w:rsidR="005025F6" w:rsidRDefault="00AF585E" w14:paraId="0DB4C036" w14:textId="77777777">
      <w:pPr>
        <w:jc w:val="right"/>
      </w:pPr>
      <w:r>
        <w:rPr>
          <w:b/>
          <w:color w:val="6AA84F"/>
        </w:rPr>
        <w:t>Phùng Quang Thông/HE-150340</w:t>
      </w:r>
    </w:p>
    <w:p w:rsidR="005025F6" w:rsidRDefault="00AF585E" w14:paraId="6A3E97FA" w14:textId="77777777">
      <w:r>
        <w:t xml:space="preserve">    private Transform player22;</w:t>
      </w:r>
    </w:p>
    <w:p w:rsidR="005025F6" w:rsidRDefault="00AF585E" w14:paraId="7E595325" w14:textId="77777777">
      <w:r>
        <w:t xml:space="preserve">    private GameObject player;</w:t>
      </w:r>
    </w:p>
    <w:p w:rsidR="005025F6" w:rsidRDefault="00AF585E" w14:paraId="43D79FE9" w14:textId="77777777">
      <w:r>
        <w:t xml:space="preserve">    private Rigidbody2D rb;</w:t>
      </w:r>
    </w:p>
    <w:p w:rsidR="005025F6" w:rsidRDefault="00AF585E" w14:paraId="421E9605" w14:textId="77777777">
      <w:r>
        <w:t xml:space="preserve">    public float moveSpeed = 3f;</w:t>
      </w:r>
    </w:p>
    <w:p w:rsidR="005025F6" w:rsidRDefault="00AF585E" w14:paraId="2A6E18A2" w14:textId="77777777">
      <w:r>
        <w:t xml:space="preserve">    private Vector2 movement;</w:t>
      </w:r>
    </w:p>
    <w:p w:rsidR="005025F6" w:rsidRDefault="00AF585E" w14:paraId="5CB3B805" w14:textId="77777777">
      <w:r>
        <w:t>void Start()</w:t>
      </w:r>
    </w:p>
    <w:p w:rsidR="005025F6" w:rsidRDefault="00AF585E" w14:paraId="75A7885B" w14:textId="77777777">
      <w:r>
        <w:t xml:space="preserve">    {</w:t>
      </w:r>
    </w:p>
    <w:p w:rsidR="005025F6" w:rsidRDefault="00AF585E" w14:paraId="37270485" w14:textId="77777777">
      <w:r>
        <w:lastRenderedPageBreak/>
        <w:t>// Vì preFab ko cho g</w:t>
      </w:r>
      <w:r>
        <w:t>ắ</w:t>
      </w:r>
      <w:r>
        <w:t>n</w:t>
      </w:r>
      <w:r>
        <w:t xml:space="preserve"> game obj </w:t>
      </w:r>
      <w:r>
        <w:t>ở</w:t>
      </w:r>
      <w:r>
        <w:t xml:space="preserve"> bên ngoài nên ta s</w:t>
      </w:r>
      <w:r>
        <w:t>ẽ</w:t>
      </w:r>
      <w:r>
        <w:t xml:space="preserve"> khai báo private đ</w:t>
      </w:r>
      <w:r>
        <w:t>ể</w:t>
      </w:r>
      <w:r>
        <w:t xml:space="preserve"> x</w:t>
      </w:r>
      <w:r>
        <w:t>ử</w:t>
      </w:r>
      <w:r>
        <w:t xml:space="preserve"> lý trong code</w:t>
      </w:r>
    </w:p>
    <w:p w:rsidR="005025F6" w:rsidRDefault="00AF585E" w14:paraId="6EE526B9" w14:textId="77777777">
      <w:r>
        <w:t xml:space="preserve">        player = GameObject.Find("Than_To"); //tim game obj can duoi theo</w:t>
      </w:r>
    </w:p>
    <w:p w:rsidR="005025F6" w:rsidRDefault="00AF585E" w14:paraId="680B8130" w14:textId="77777777">
      <w:r>
        <w:t xml:space="preserve">        player22 = player.transform; //ep lai kieu</w:t>
      </w:r>
    </w:p>
    <w:p w:rsidR="005025F6" w:rsidRDefault="00AF585E" w14:paraId="1C68038E" w14:textId="77777777">
      <w:r>
        <w:t xml:space="preserve">        rb = this.GetComponent&lt;Rigidbody2D&gt;();</w:t>
      </w:r>
    </w:p>
    <w:p w:rsidR="005025F6" w:rsidRDefault="00AF585E" w14:paraId="5D5D0E64" w14:textId="77777777">
      <w:r>
        <w:t>}</w:t>
      </w:r>
    </w:p>
    <w:p w:rsidR="005025F6" w:rsidRDefault="00AF585E" w14:paraId="55FDE7D2" w14:textId="77777777">
      <w:r>
        <w:t xml:space="preserve"> void Update(</w:t>
      </w:r>
      <w:r>
        <w:t>)</w:t>
      </w:r>
    </w:p>
    <w:p w:rsidR="005025F6" w:rsidRDefault="00AF585E" w14:paraId="08B346CC" w14:textId="77777777">
      <w:r>
        <w:t xml:space="preserve">    {</w:t>
      </w:r>
    </w:p>
    <w:p w:rsidR="005025F6" w:rsidRDefault="005025F6" w14:paraId="60AFBBFA" w14:textId="77777777"/>
    <w:p w:rsidR="005025F6" w:rsidRDefault="00AF585E" w14:paraId="50CB44AE" w14:textId="77777777">
      <w:r>
        <w:t xml:space="preserve">        Vector3 direction = player22.position - transform.position;</w:t>
      </w:r>
    </w:p>
    <w:p w:rsidR="005025F6" w:rsidRDefault="00AF585E" w14:paraId="21169F67" w14:textId="77777777">
      <w:r>
        <w:t xml:space="preserve">        float angle = Mathf.Atan2(direction.y, direction.x) * Mathf.Rad2Deg;</w:t>
      </w:r>
    </w:p>
    <w:p w:rsidR="005025F6" w:rsidRDefault="00AF585E" w14:paraId="7BEE043D" w14:textId="77777777">
      <w:r>
        <w:t xml:space="preserve">        rb.rotation = angle;</w:t>
      </w:r>
    </w:p>
    <w:p w:rsidR="005025F6" w:rsidRDefault="00AF585E" w14:paraId="75257F7C" w14:textId="77777777">
      <w:r>
        <w:t xml:space="preserve">        direction.Normalize();</w:t>
      </w:r>
    </w:p>
    <w:p w:rsidR="005025F6" w:rsidRDefault="00AF585E" w14:paraId="3A98A478" w14:textId="77777777">
      <w:r>
        <w:t xml:space="preserve">        movement = direction;</w:t>
      </w:r>
    </w:p>
    <w:p w:rsidR="005025F6" w:rsidRDefault="00AF585E" w14:paraId="0CEA6324" w14:textId="77777777">
      <w:r>
        <w:t xml:space="preserve">    }</w:t>
      </w:r>
    </w:p>
    <w:p w:rsidR="005025F6" w:rsidRDefault="00AF585E" w14:paraId="16EA23DD" w14:textId="77777777">
      <w:r>
        <w:t>privat</w:t>
      </w:r>
      <w:r>
        <w:t>e void FixedUpdate()</w:t>
      </w:r>
    </w:p>
    <w:p w:rsidR="005025F6" w:rsidRDefault="00AF585E" w14:paraId="2F6E8936" w14:textId="77777777">
      <w:r>
        <w:t xml:space="preserve">    {</w:t>
      </w:r>
    </w:p>
    <w:p w:rsidR="005025F6" w:rsidRDefault="00AF585E" w14:paraId="3E92B1BC" w14:textId="77777777">
      <w:r>
        <w:t xml:space="preserve">        moveCharacter(movement);</w:t>
      </w:r>
    </w:p>
    <w:p w:rsidR="005025F6" w:rsidRDefault="00AF585E" w14:paraId="1CB96053" w14:textId="77777777">
      <w:r>
        <w:t xml:space="preserve">    }</w:t>
      </w:r>
    </w:p>
    <w:p w:rsidR="005025F6" w:rsidRDefault="00AF585E" w14:paraId="0EB120A1" w14:textId="77777777">
      <w:r>
        <w:t xml:space="preserve">    void moveCharacter(Vector2 direction)</w:t>
      </w:r>
    </w:p>
    <w:p w:rsidR="005025F6" w:rsidRDefault="00AF585E" w14:paraId="3C3D771D" w14:textId="77777777">
      <w:r>
        <w:t xml:space="preserve">    {</w:t>
      </w:r>
    </w:p>
    <w:p w:rsidR="005025F6" w:rsidRDefault="00AF585E" w14:paraId="1D0F56F9" w14:textId="77777777">
      <w:r>
        <w:t xml:space="preserve">        rb.MovePosition((Vector2)transform.position + (direction * moveSpeed * Time.deltaTime));</w:t>
      </w:r>
    </w:p>
    <w:p w:rsidR="005025F6" w:rsidRDefault="00AF585E" w14:paraId="70885436" w14:textId="77777777">
      <w:r>
        <w:t xml:space="preserve">    }</w:t>
      </w:r>
    </w:p>
    <w:p w:rsidR="005025F6" w:rsidRDefault="005025F6" w14:paraId="39139FF1" w14:textId="77777777"/>
    <w:p w:rsidR="005025F6" w:rsidRDefault="005025F6" w14:paraId="40EBB200" w14:textId="77777777"/>
    <w:p w:rsidR="005025F6" w:rsidRDefault="00AF585E" w14:paraId="2D186E7C" w14:textId="77777777">
      <w:pPr>
        <w:pStyle w:val="Heading2"/>
      </w:pPr>
      <w:bookmarkStart w:name="_Toc113467771" w:id="23"/>
      <w:r>
        <w:t>Cách Load 1 Asset trong</w:t>
      </w:r>
      <w:r>
        <w:t xml:space="preserve"> Scripts</w:t>
      </w:r>
      <w:bookmarkEnd w:id="23"/>
    </w:p>
    <w:p w:rsidR="005025F6" w:rsidRDefault="00AF585E" w14:paraId="1D5365A3" w14:textId="77777777">
      <w:pPr>
        <w:ind w:left="720"/>
      </w:pPr>
      <w:r>
        <w:t>Trong Folder Asset t</w:t>
      </w:r>
      <w:r>
        <w:t>ạ</w:t>
      </w:r>
      <w:r>
        <w:t>o 1 folder Resources (Chú ý tên chính xác như th</w:t>
      </w:r>
      <w:r>
        <w:t>ế</w:t>
      </w:r>
      <w:r>
        <w:t xml:space="preserve"> này l</w:t>
      </w:r>
      <w:r>
        <w:t>ỗ</w:t>
      </w:r>
      <w:r>
        <w:t>i typo s</w:t>
      </w:r>
      <w:r>
        <w:t>ẽ</w:t>
      </w:r>
      <w:r>
        <w:t xml:space="preserve"> không load)</w:t>
      </w:r>
    </w:p>
    <w:p w:rsidR="005025F6" w:rsidRDefault="00AF585E" w14:paraId="236EE8D8" w14:textId="77777777">
      <w:pPr>
        <w:ind w:left="720"/>
      </w:pPr>
      <w:r>
        <w:t>Đ</w:t>
      </w:r>
      <w:r>
        <w:t>ặ</w:t>
      </w:r>
      <w:r>
        <w:t>t asset c</w:t>
      </w:r>
      <w:r>
        <w:t>ầ</w:t>
      </w:r>
      <w:r>
        <w:t>n load trong folder đó, có th</w:t>
      </w:r>
      <w:r>
        <w:t>ể</w:t>
      </w:r>
      <w:r>
        <w:t xml:space="preserve"> đ</w:t>
      </w:r>
      <w:r>
        <w:t>ặ</w:t>
      </w:r>
      <w:r>
        <w:t>t 1 folder ch</w:t>
      </w:r>
      <w:r>
        <w:t>ứ</w:t>
      </w:r>
      <w:r>
        <w:t>a các asset trong folder Resources này</w:t>
      </w:r>
    </w:p>
    <w:p w:rsidR="005025F6" w:rsidRDefault="00AF585E" w14:paraId="70E77D02" w14:textId="77777777">
      <w:pPr>
        <w:ind w:left="720"/>
      </w:pPr>
      <w:r>
        <w:t>Khi compile s</w:t>
      </w:r>
      <w:r>
        <w:t>ẽ</w:t>
      </w:r>
      <w:r>
        <w:t xml:space="preserve"> build toàn b</w:t>
      </w:r>
      <w:r>
        <w:t>ộ</w:t>
      </w:r>
      <w:r>
        <w:t xml:space="preserve"> asset có trong folder</w:t>
      </w:r>
      <w:r>
        <w:t xml:space="preserve"> Resources</w:t>
      </w:r>
    </w:p>
    <w:p w:rsidR="005025F6" w:rsidRDefault="00AF585E" w14:paraId="7BB3AE0F" w14:textId="77777777">
      <w:pPr>
        <w:ind w:left="720"/>
      </w:pPr>
      <w:r>
        <w:t>Hierarchy c</w:t>
      </w:r>
      <w:r>
        <w:t>ủ</w:t>
      </w:r>
      <w:r>
        <w:t>a folder: Asset &gt; Resources &gt; MyFolder &gt; assetFile</w:t>
      </w:r>
    </w:p>
    <w:p w:rsidR="005025F6" w:rsidRDefault="005025F6" w14:paraId="37296ADD" w14:textId="77777777"/>
    <w:p w:rsidR="005025F6" w:rsidRDefault="00AF585E" w14:paraId="4AF56C0A" w14:textId="77777777">
      <w:r>
        <w:t>Trong scripts s</w:t>
      </w:r>
      <w:r>
        <w:t>ử</w:t>
      </w:r>
      <w:r>
        <w:t xml:space="preserve"> d</w:t>
      </w:r>
      <w:r>
        <w:t>ụ</w:t>
      </w:r>
      <w:r>
        <w:t xml:space="preserve">ng </w:t>
      </w:r>
    </w:p>
    <w:p w:rsidR="005025F6" w:rsidRDefault="00AF585E" w14:paraId="443E879C" w14:textId="77777777">
      <w:pPr>
        <w:ind w:left="720"/>
      </w:pPr>
      <w:r>
        <w:t>Resources.Load("path/to/asset");</w:t>
      </w:r>
    </w:p>
    <w:p w:rsidR="005025F6" w:rsidRDefault="00AF585E" w14:paraId="2DE54C8E" w14:textId="77777777">
      <w:pPr>
        <w:ind w:left="720"/>
      </w:pPr>
      <w:r>
        <w:t>Ví d</w:t>
      </w:r>
      <w:r>
        <w:t>ụ</w:t>
      </w:r>
      <w:r>
        <w:t>: N</w:t>
      </w:r>
      <w:r>
        <w:t>ế</w:t>
      </w:r>
      <w:r>
        <w:t>u Asset c</w:t>
      </w:r>
      <w:r>
        <w:t>ầ</w:t>
      </w:r>
      <w:r>
        <w:t>n load n</w:t>
      </w:r>
      <w:r>
        <w:t>ằ</w:t>
      </w:r>
      <w:r>
        <w:t>m trong folder Assets/Resources/Controllers/animation.controller</w:t>
      </w:r>
    </w:p>
    <w:p w:rsidR="005025F6" w:rsidRDefault="00AF585E" w14:paraId="50B6B81B" w14:textId="77777777">
      <w:pPr>
        <w:ind w:left="720"/>
      </w:pPr>
      <w:r>
        <w:t>path c</w:t>
      </w:r>
      <w:r>
        <w:t>ủ</w:t>
      </w:r>
      <w:r>
        <w:t>a asset s</w:t>
      </w:r>
      <w:r>
        <w:t>ẽ</w:t>
      </w:r>
      <w:r>
        <w:t xml:space="preserve"> là "Controller</w:t>
      </w:r>
      <w:r>
        <w:t>s/animation"</w:t>
      </w:r>
    </w:p>
    <w:p w:rsidR="005025F6" w:rsidRDefault="00AF585E" w14:paraId="0CC1B975" w14:textId="77777777">
      <w:pPr>
        <w:ind w:left="720"/>
      </w:pPr>
      <w:r>
        <w:t>Chú ý không bao g</w:t>
      </w:r>
      <w:r>
        <w:t>ồ</w:t>
      </w:r>
      <w:r>
        <w:t>m extension c</w:t>
      </w:r>
      <w:r>
        <w:t>ủ</w:t>
      </w:r>
      <w:r>
        <w:t>a file trong path n</w:t>
      </w:r>
      <w:r>
        <w:t>ế</w:t>
      </w:r>
      <w:r>
        <w:t>u không s</w:t>
      </w:r>
      <w:r>
        <w:t>ẽ</w:t>
      </w:r>
      <w:r>
        <w:t xml:space="preserve"> tr</w:t>
      </w:r>
      <w:r>
        <w:t>ả</w:t>
      </w:r>
      <w:r>
        <w:t xml:space="preserve"> ra null</w:t>
      </w:r>
    </w:p>
    <w:p w:rsidR="005025F6" w:rsidRDefault="00AF585E" w14:paraId="7EF46237" w14:textId="77777777">
      <w:pPr>
        <w:ind w:left="720"/>
      </w:pPr>
      <w:r>
        <w:t>N</w:t>
      </w:r>
      <w:r>
        <w:t>ế</w:t>
      </w:r>
      <w:r>
        <w:t>u asset t</w:t>
      </w:r>
      <w:r>
        <w:t>ồ</w:t>
      </w:r>
      <w:r>
        <w:t>n t</w:t>
      </w:r>
      <w:r>
        <w:t>ạ</w:t>
      </w:r>
      <w:r>
        <w:t>i s</w:t>
      </w:r>
      <w:r>
        <w:t>ẽ</w:t>
      </w:r>
      <w:r>
        <w:t xml:space="preserve"> tr</w:t>
      </w:r>
      <w:r>
        <w:t>ả</w:t>
      </w:r>
      <w:r>
        <w:t xml:space="preserve"> v</w:t>
      </w:r>
      <w:r>
        <w:t>ề</w:t>
      </w:r>
      <w:r>
        <w:t xml:space="preserve"> Object</w:t>
      </w:r>
    </w:p>
    <w:p w:rsidR="005025F6" w:rsidRDefault="00AF585E" w14:paraId="0068D856" w14:textId="77777777">
      <w:pPr>
        <w:ind w:left="720"/>
      </w:pPr>
      <w:r>
        <w:t>C</w:t>
      </w:r>
      <w:r>
        <w:t>ầ</w:t>
      </w:r>
      <w:r>
        <w:t>n ép ki</w:t>
      </w:r>
      <w:r>
        <w:t>ể</w:t>
      </w:r>
      <w:r>
        <w:t>u ho</w:t>
      </w:r>
      <w:r>
        <w:t>ặ</w:t>
      </w:r>
      <w:r>
        <w:t>c khi load thì dùng Resources.Load&lt;DataType&gt;("path/to/asset");</w:t>
      </w:r>
    </w:p>
    <w:p w:rsidR="005025F6" w:rsidRDefault="005025F6" w14:paraId="51401490" w14:textId="77777777"/>
    <w:p w:rsidR="005025F6" w:rsidRDefault="00AF585E" w14:paraId="2261B06F" w14:textId="77777777">
      <w:r>
        <w:t>Cách thay đ</w:t>
      </w:r>
      <w:r>
        <w:t>ổ</w:t>
      </w:r>
      <w:r>
        <w:t>i Animator Controller c</w:t>
      </w:r>
      <w:r>
        <w:t>ủ</w:t>
      </w:r>
      <w:r>
        <w:t>a object lúc runti</w:t>
      </w:r>
      <w:r>
        <w:t>me</w:t>
      </w:r>
    </w:p>
    <w:p w:rsidR="005025F6" w:rsidRDefault="00AF585E" w14:paraId="18BA4534" w14:textId="77777777">
      <w:pPr>
        <w:ind w:left="720"/>
      </w:pPr>
      <w:r>
        <w:t>Animator animator = gameObject.GetComponent&lt;Animator&gt;();</w:t>
      </w:r>
    </w:p>
    <w:p w:rsidR="005025F6" w:rsidRDefault="00AF585E" w14:paraId="3CFD9C2E" w14:textId="77777777">
      <w:pPr>
        <w:ind w:left="720"/>
      </w:pPr>
      <w:r>
        <w:t>RuntimeAnimatorController controller = Resources.Load&lt;RuntimeAnimatorController&gt;("Controllers/animController");</w:t>
      </w:r>
    </w:p>
    <w:p w:rsidR="005025F6" w:rsidRDefault="00AF585E" w14:paraId="685D64B4" w14:textId="77777777">
      <w:pPr>
        <w:ind w:left="720"/>
      </w:pPr>
      <w:r>
        <w:t>animator.runtimeAnimatorController = controller;</w:t>
      </w:r>
    </w:p>
    <w:p w:rsidR="005025F6" w:rsidRDefault="005025F6" w14:paraId="61ED3EFB" w14:textId="77777777"/>
    <w:p w:rsidR="005025F6" w:rsidRDefault="005025F6" w14:paraId="65960B1B" w14:textId="77777777"/>
    <w:p w:rsidR="005025F6" w:rsidRDefault="005025F6" w14:paraId="4835088A" w14:textId="77777777"/>
    <w:p w:rsidR="005025F6" w:rsidRDefault="005025F6" w14:paraId="35956808" w14:textId="77777777"/>
    <w:p w:rsidR="005025F6" w:rsidRDefault="005025F6" w14:paraId="3FC4C2D6" w14:textId="77777777"/>
    <w:p w:rsidR="005025F6" w:rsidRDefault="005025F6" w14:paraId="7A7373F7" w14:textId="77777777"/>
    <w:p w:rsidR="005025F6" w:rsidRDefault="005025F6" w14:paraId="3A34BDF9" w14:textId="77777777"/>
    <w:p w:rsidR="005025F6" w:rsidRDefault="005025F6" w14:paraId="1468BB06" w14:textId="77777777"/>
    <w:p w:rsidR="005025F6" w:rsidRDefault="005025F6" w14:paraId="10DB8630" w14:textId="77777777"/>
    <w:p w:rsidR="005025F6" w:rsidRDefault="005025F6" w14:paraId="50B78AF8" w14:textId="77777777"/>
    <w:p w:rsidR="005025F6" w:rsidRDefault="005025F6" w14:paraId="2C5B3A64" w14:textId="77777777"/>
    <w:p w:rsidR="005025F6" w:rsidRDefault="005025F6" w14:paraId="42DBD031" w14:textId="77777777"/>
    <w:p w:rsidR="005025F6" w:rsidRDefault="005025F6" w14:paraId="05CEB4AE" w14:textId="77777777"/>
    <w:p w:rsidR="005025F6" w:rsidRDefault="005025F6" w14:paraId="65F6389F" w14:textId="77777777"/>
    <w:p w:rsidR="005025F6" w:rsidRDefault="005025F6" w14:paraId="31E71B8E" w14:textId="77777777"/>
    <w:p w:rsidR="005025F6" w:rsidRDefault="00AF585E" w14:paraId="0A18F0BA" w14:textId="77777777">
      <w:pPr>
        <w:pStyle w:val="Heading2"/>
      </w:pPr>
      <w:bookmarkStart w:name="_Toc113467772" w:id="24"/>
      <w:r>
        <w:t xml:space="preserve">TileMap ( xây </w:t>
      </w:r>
      <w:r>
        <w:t>d</w:t>
      </w:r>
      <w:r>
        <w:t>ự</w:t>
      </w:r>
      <w:r>
        <w:t>ng map theo phong cách draw ):</w:t>
      </w:r>
      <w:bookmarkEnd w:id="24"/>
    </w:p>
    <w:p w:rsidR="005025F6" w:rsidRDefault="00AF585E" w14:paraId="79D7D6C0" w14:textId="77777777">
      <w:r>
        <w:t>Author : Tran Nguyen Thai An (He150816)</w:t>
      </w:r>
    </w:p>
    <w:p w:rsidR="005025F6" w:rsidRDefault="005025F6" w14:paraId="68567304" w14:textId="77777777"/>
    <w:p w:rsidR="005025F6" w:rsidRDefault="00AF585E" w14:paraId="5787569D" w14:textId="77777777">
      <w:pPr>
        <w:numPr>
          <w:ilvl w:val="0"/>
          <w:numId w:val="20"/>
        </w:numPr>
      </w:pPr>
      <w:r>
        <w:t>Tilemap là xây d</w:t>
      </w:r>
      <w:r>
        <w:t>ự</w:t>
      </w:r>
      <w:r>
        <w:t>ng map theo d</w:t>
      </w:r>
      <w:r>
        <w:t>ạ</w:t>
      </w:r>
      <w:r>
        <w:t>ng tile v</w:t>
      </w:r>
      <w:r>
        <w:t>ớ</w:t>
      </w:r>
      <w:r>
        <w:t>i nhi</w:t>
      </w:r>
      <w:r>
        <w:t>ề</w:t>
      </w:r>
      <w:r>
        <w:t>u assets dc set theo pixel (32 x 32, 16 x 16, tùy vào theo cách assets c</w:t>
      </w:r>
      <w:r>
        <w:t>ủ</w:t>
      </w:r>
      <w:r>
        <w:t>a b</w:t>
      </w:r>
      <w:r>
        <w:t>ạ</w:t>
      </w:r>
      <w:r>
        <w:t>n). Dư</w:t>
      </w:r>
      <w:r>
        <w:t>ớ</w:t>
      </w:r>
      <w:r>
        <w:t>i đây là m</w:t>
      </w:r>
      <w:r>
        <w:t>ộ</w:t>
      </w:r>
      <w:r>
        <w:t>t sprite d</w:t>
      </w:r>
      <w:r>
        <w:t>ạ</w:t>
      </w:r>
      <w:r>
        <w:t>ng multiple và đã c</w:t>
      </w:r>
      <w:r>
        <w:t>ắ</w:t>
      </w:r>
      <w:r>
        <w:t>t thành n</w:t>
      </w:r>
      <w:r>
        <w:t>hi</w:t>
      </w:r>
      <w:r>
        <w:t>ề</w:t>
      </w:r>
      <w:r>
        <w:t>u sprites nh</w:t>
      </w:r>
      <w:r>
        <w:t>ỏ</w:t>
      </w:r>
      <w:r>
        <w:t xml:space="preserve"> như này</w:t>
      </w:r>
    </w:p>
    <w:p w:rsidR="005025F6" w:rsidRDefault="005025F6" w14:paraId="7E12B007" w14:textId="77777777"/>
    <w:p w:rsidR="005025F6" w:rsidRDefault="00AF585E" w14:paraId="2DF80B6F" w14:textId="77777777">
      <w:r>
        <w:rPr>
          <w:noProof/>
        </w:rPr>
        <w:drawing>
          <wp:inline distT="114300" distB="114300" distL="114300" distR="114300" wp14:anchorId="2FBF9115" wp14:editId="632DA8B8">
            <wp:extent cx="5731200" cy="2324100"/>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2324100"/>
                    </a:xfrm>
                    <a:prstGeom prst="rect">
                      <a:avLst/>
                    </a:prstGeom>
                    <a:ln/>
                  </pic:spPr>
                </pic:pic>
              </a:graphicData>
            </a:graphic>
          </wp:inline>
        </w:drawing>
      </w:r>
    </w:p>
    <w:p w:rsidR="005025F6" w:rsidRDefault="005025F6" w14:paraId="1FDB63CA" w14:textId="77777777"/>
    <w:p w:rsidR="005025F6" w:rsidRDefault="00AF585E" w14:paraId="3E8FF448" w14:textId="77777777">
      <w:r>
        <w:t>Các bư</w:t>
      </w:r>
      <w:r>
        <w:t>ớ</w:t>
      </w:r>
      <w:r>
        <w:t>c đ</w:t>
      </w:r>
      <w:r>
        <w:t>ể</w:t>
      </w:r>
      <w:r>
        <w:t xml:space="preserve"> th</w:t>
      </w:r>
      <w:r>
        <w:t>ự</w:t>
      </w:r>
      <w:r>
        <w:t>c hi</w:t>
      </w:r>
      <w:r>
        <w:t>ệ</w:t>
      </w:r>
      <w:r>
        <w:t>n làm map s</w:t>
      </w:r>
      <w:r>
        <w:t>ử</w:t>
      </w:r>
      <w:r>
        <w:t xml:space="preserve"> d</w:t>
      </w:r>
      <w:r>
        <w:t>ụ</w:t>
      </w:r>
      <w:r>
        <w:t>ng assets :</w:t>
      </w:r>
    </w:p>
    <w:p w:rsidR="005025F6" w:rsidRDefault="00AF585E" w14:paraId="339B34F7" w14:textId="77777777">
      <w:pPr>
        <w:numPr>
          <w:ilvl w:val="0"/>
          <w:numId w:val="16"/>
        </w:numPr>
      </w:pPr>
      <w:r>
        <w:t>Bư</w:t>
      </w:r>
      <w:r>
        <w:t>ớ</w:t>
      </w:r>
      <w:r>
        <w:t>c 1: t</w:t>
      </w:r>
      <w:r>
        <w:t>ạ</w:t>
      </w:r>
      <w:r>
        <w:t>o m</w:t>
      </w:r>
      <w:r>
        <w:t>ộ</w:t>
      </w:r>
      <w:r>
        <w:t>t grid bên trong là Tilemap:</w:t>
      </w:r>
    </w:p>
    <w:p w:rsidR="005025F6" w:rsidRDefault="00AF585E" w14:paraId="644BB428" w14:textId="77777777">
      <w:r>
        <w:rPr>
          <w:noProof/>
        </w:rPr>
        <w:lastRenderedPageBreak/>
        <w:drawing>
          <wp:inline distT="114300" distB="114300" distL="114300" distR="114300" wp14:anchorId="69AE8FBB" wp14:editId="68CCE08F">
            <wp:extent cx="4857604" cy="3267990"/>
            <wp:effectExtent l="0" t="0" r="0" b="0"/>
            <wp:docPr id="67"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0"/>
                    <a:srcRect/>
                    <a:stretch>
                      <a:fillRect/>
                    </a:stretch>
                  </pic:blipFill>
                  <pic:spPr>
                    <a:xfrm>
                      <a:off x="0" y="0"/>
                      <a:ext cx="4857604" cy="3267990"/>
                    </a:xfrm>
                    <a:prstGeom prst="rect">
                      <a:avLst/>
                    </a:prstGeom>
                    <a:ln/>
                  </pic:spPr>
                </pic:pic>
              </a:graphicData>
            </a:graphic>
          </wp:inline>
        </w:drawing>
      </w:r>
    </w:p>
    <w:p w:rsidR="005025F6" w:rsidRDefault="005025F6" w14:paraId="474B46DC" w14:textId="77777777"/>
    <w:p w:rsidR="005025F6" w:rsidRDefault="005025F6" w14:paraId="2DEA4814" w14:textId="77777777"/>
    <w:p w:rsidR="005025F6" w:rsidRDefault="005025F6" w14:paraId="0FDBFF29" w14:textId="77777777"/>
    <w:p w:rsidR="005025F6" w:rsidRDefault="005025F6" w14:paraId="05D87DD9" w14:textId="77777777"/>
    <w:p w:rsidR="005025F6" w:rsidRDefault="005025F6" w14:paraId="5D6098EA" w14:textId="77777777"/>
    <w:p w:rsidR="005025F6" w:rsidRDefault="005025F6" w14:paraId="5DD733DB" w14:textId="77777777"/>
    <w:p w:rsidR="005025F6" w:rsidRDefault="00AF585E" w14:paraId="23ED3326" w14:textId="77777777">
      <w:pPr>
        <w:numPr>
          <w:ilvl w:val="0"/>
          <w:numId w:val="27"/>
        </w:numPr>
      </w:pPr>
      <w:r>
        <w:t>Bư</w:t>
      </w:r>
      <w:r>
        <w:t>ớ</w:t>
      </w:r>
      <w:r>
        <w:t>c 2:M</w:t>
      </w:r>
      <w:r>
        <w:t>ở</w:t>
      </w:r>
      <w:r>
        <w:t xml:space="preserve"> c</w:t>
      </w:r>
      <w:r>
        <w:t>ử</w:t>
      </w:r>
      <w:r>
        <w:t>a s</w:t>
      </w:r>
      <w:r>
        <w:t>ổ</w:t>
      </w:r>
      <w:r>
        <w:t xml:space="preserve"> Tile Palette</w:t>
      </w:r>
    </w:p>
    <w:p w:rsidR="005025F6" w:rsidRDefault="00AF585E" w14:paraId="5DD0036F" w14:textId="77777777">
      <w:r>
        <w:rPr>
          <w:noProof/>
        </w:rPr>
        <w:drawing>
          <wp:inline distT="114300" distB="114300" distL="114300" distR="114300" wp14:anchorId="16CFAFCF" wp14:editId="38985438">
            <wp:extent cx="3168672" cy="3233738"/>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3168672" cy="3233738"/>
                    </a:xfrm>
                    <a:prstGeom prst="rect">
                      <a:avLst/>
                    </a:prstGeom>
                    <a:ln/>
                  </pic:spPr>
                </pic:pic>
              </a:graphicData>
            </a:graphic>
          </wp:inline>
        </w:drawing>
      </w:r>
    </w:p>
    <w:p w:rsidR="005025F6" w:rsidRDefault="005025F6" w14:paraId="10208FDF" w14:textId="77777777"/>
    <w:p w:rsidR="005025F6" w:rsidRDefault="00AF585E" w14:paraId="4C3C099F" w14:textId="77777777">
      <w:r>
        <w:t>C</w:t>
      </w:r>
      <w:r>
        <w:t>ử</w:t>
      </w:r>
      <w:r>
        <w:t>a s</w:t>
      </w:r>
      <w:r>
        <w:t>ổ</w:t>
      </w:r>
      <w:r>
        <w:t xml:space="preserve"> Palette s</w:t>
      </w:r>
      <w:r>
        <w:t>ẽ</w:t>
      </w:r>
      <w:r>
        <w:t xml:space="preserve"> như th</w:t>
      </w:r>
      <w:r>
        <w:t>ế</w:t>
      </w:r>
      <w:r>
        <w:t xml:space="preserve"> này:</w:t>
      </w:r>
    </w:p>
    <w:p w:rsidR="005025F6" w:rsidRDefault="00AF585E" w14:paraId="3649E7AA" w14:textId="77777777">
      <w:r>
        <w:rPr>
          <w:noProof/>
        </w:rPr>
        <w:lastRenderedPageBreak/>
        <w:drawing>
          <wp:inline distT="114300" distB="114300" distL="114300" distR="114300" wp14:anchorId="46E3AEC7" wp14:editId="27B4D83E">
            <wp:extent cx="2233620" cy="3652838"/>
            <wp:effectExtent l="0" t="0" r="0" b="0"/>
            <wp:docPr id="82"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2"/>
                    <a:srcRect/>
                    <a:stretch>
                      <a:fillRect/>
                    </a:stretch>
                  </pic:blipFill>
                  <pic:spPr>
                    <a:xfrm>
                      <a:off x="0" y="0"/>
                      <a:ext cx="2233620" cy="3652838"/>
                    </a:xfrm>
                    <a:prstGeom prst="rect">
                      <a:avLst/>
                    </a:prstGeom>
                    <a:ln/>
                  </pic:spPr>
                </pic:pic>
              </a:graphicData>
            </a:graphic>
          </wp:inline>
        </w:drawing>
      </w:r>
    </w:p>
    <w:p w:rsidR="005025F6" w:rsidRDefault="005025F6" w14:paraId="4C492280" w14:textId="77777777"/>
    <w:p w:rsidR="005025F6" w:rsidRDefault="005025F6" w14:paraId="2CBD55C1" w14:textId="77777777"/>
    <w:p w:rsidR="005025F6" w:rsidRDefault="005025F6" w14:paraId="768F8B00" w14:textId="77777777"/>
    <w:p w:rsidR="005025F6" w:rsidRDefault="005025F6" w14:paraId="7BD4808C" w14:textId="77777777"/>
    <w:p w:rsidR="005025F6" w:rsidRDefault="005025F6" w14:paraId="22547D50" w14:textId="77777777"/>
    <w:p w:rsidR="005025F6" w:rsidRDefault="005025F6" w14:paraId="1E5822AF" w14:textId="77777777"/>
    <w:p w:rsidR="005025F6" w:rsidRDefault="00AF585E" w14:paraId="36374507" w14:textId="77777777">
      <w:pPr>
        <w:numPr>
          <w:ilvl w:val="0"/>
          <w:numId w:val="2"/>
        </w:numPr>
      </w:pPr>
      <w:r>
        <w:t>T</w:t>
      </w:r>
      <w:r>
        <w:t>ạ</w:t>
      </w:r>
      <w:r>
        <w:t>o 1 palette lưu vào thư m</w:t>
      </w:r>
      <w:r>
        <w:t>ụ</w:t>
      </w:r>
      <w:r>
        <w:t>c</w:t>
      </w:r>
    </w:p>
    <w:p w:rsidR="005025F6" w:rsidRDefault="00AF585E" w14:paraId="015FF2E4" w14:textId="77777777">
      <w:r>
        <w:rPr>
          <w:noProof/>
        </w:rPr>
        <w:drawing>
          <wp:inline distT="114300" distB="114300" distL="114300" distR="114300" wp14:anchorId="5FD89518" wp14:editId="12DC9A01">
            <wp:extent cx="2244605" cy="3890649"/>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43"/>
                    <a:srcRect/>
                    <a:stretch>
                      <a:fillRect/>
                    </a:stretch>
                  </pic:blipFill>
                  <pic:spPr>
                    <a:xfrm>
                      <a:off x="0" y="0"/>
                      <a:ext cx="2244605" cy="3890649"/>
                    </a:xfrm>
                    <a:prstGeom prst="rect">
                      <a:avLst/>
                    </a:prstGeom>
                    <a:ln/>
                  </pic:spPr>
                </pic:pic>
              </a:graphicData>
            </a:graphic>
          </wp:inline>
        </w:drawing>
      </w:r>
    </w:p>
    <w:p w:rsidR="005025F6" w:rsidRDefault="00AF585E" w14:paraId="58F5C408" w14:textId="77777777">
      <w:pPr>
        <w:numPr>
          <w:ilvl w:val="0"/>
          <w:numId w:val="18"/>
        </w:numPr>
      </w:pPr>
      <w:r>
        <w:lastRenderedPageBreak/>
        <w:t>Sau khi t</w:t>
      </w:r>
      <w:r>
        <w:t>ạ</w:t>
      </w:r>
      <w:r>
        <w:t xml:space="preserve">o xong hãy </w:t>
      </w:r>
      <w:r>
        <w:t>kéo sprite đã đư</w:t>
      </w:r>
      <w:r>
        <w:t>ợ</w:t>
      </w:r>
      <w:r>
        <w:t>c c</w:t>
      </w:r>
      <w:r>
        <w:t>ắ</w:t>
      </w:r>
      <w:r>
        <w:t>t các assets vào ph</w:t>
      </w:r>
      <w:r>
        <w:t>ầ</w:t>
      </w:r>
      <w:r>
        <w:t>n r</w:t>
      </w:r>
      <w:r>
        <w:t>ỗ</w:t>
      </w:r>
      <w:r>
        <w:t>ng c</w:t>
      </w:r>
      <w:r>
        <w:t>ủ</w:t>
      </w:r>
      <w:r>
        <w:t>a c</w:t>
      </w:r>
      <w:r>
        <w:t>ử</w:t>
      </w:r>
      <w:r>
        <w:t>a s</w:t>
      </w:r>
      <w:r>
        <w:t>ổ</w:t>
      </w:r>
      <w:r>
        <w:t xml:space="preserve"> (Lưu ý sau khi kéo unity s</w:t>
      </w:r>
      <w:r>
        <w:t>ẽ</w:t>
      </w:r>
      <w:r>
        <w:t xml:space="preserve"> m</w:t>
      </w:r>
      <w:r>
        <w:t>ở</w:t>
      </w:r>
      <w:r>
        <w:t xml:space="preserve"> c</w:t>
      </w:r>
      <w:r>
        <w:t>ử</w:t>
      </w:r>
      <w:r>
        <w:t>a s</w:t>
      </w:r>
      <w:r>
        <w:t>ổ</w:t>
      </w:r>
      <w:r>
        <w:t xml:space="preserve"> lưu đ</w:t>
      </w:r>
      <w:r>
        <w:t>ể</w:t>
      </w:r>
      <w:r>
        <w:t xml:space="preserve"> lưu nhưng assets c</w:t>
      </w:r>
      <w:r>
        <w:t>ắ</w:t>
      </w:r>
      <w:r>
        <w:t>t đó thành nh</w:t>
      </w:r>
      <w:r>
        <w:t>ữ</w:t>
      </w:r>
      <w:r>
        <w:t>ng file đuôi .assets)</w:t>
      </w:r>
    </w:p>
    <w:p w:rsidR="005025F6" w:rsidRDefault="00AF585E" w14:paraId="676E5161" w14:textId="77777777">
      <w:r>
        <w:rPr>
          <w:noProof/>
        </w:rPr>
        <w:drawing>
          <wp:inline distT="114300" distB="114300" distL="114300" distR="114300" wp14:anchorId="340CDB80" wp14:editId="6C4D8DBF">
            <wp:extent cx="5095875" cy="4010025"/>
            <wp:effectExtent l="0" t="0" r="0" b="0"/>
            <wp:docPr id="107"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44"/>
                    <a:srcRect/>
                    <a:stretch>
                      <a:fillRect/>
                    </a:stretch>
                  </pic:blipFill>
                  <pic:spPr>
                    <a:xfrm>
                      <a:off x="0" y="0"/>
                      <a:ext cx="5095875" cy="4010025"/>
                    </a:xfrm>
                    <a:prstGeom prst="rect">
                      <a:avLst/>
                    </a:prstGeom>
                    <a:ln/>
                  </pic:spPr>
                </pic:pic>
              </a:graphicData>
            </a:graphic>
          </wp:inline>
        </w:drawing>
      </w:r>
    </w:p>
    <w:p w:rsidR="005025F6" w:rsidRDefault="00AF585E" w14:paraId="0E34DFD1" w14:textId="77777777">
      <w:pPr>
        <w:numPr>
          <w:ilvl w:val="0"/>
          <w:numId w:val="15"/>
        </w:numPr>
      </w:pPr>
      <w:r>
        <w:t>Sau khi kéo vào c</w:t>
      </w:r>
      <w:r>
        <w:t>ử</w:t>
      </w:r>
      <w:r>
        <w:t>a s</w:t>
      </w:r>
      <w:r>
        <w:t>ổ</w:t>
      </w:r>
      <w:r>
        <w:t xml:space="preserve"> s</w:t>
      </w:r>
      <w:r>
        <w:t>ẽ</w:t>
      </w:r>
      <w:r>
        <w:t xml:space="preserve"> hi</w:t>
      </w:r>
      <w:r>
        <w:t>ệ</w:t>
      </w:r>
      <w:r>
        <w:t>n ra như th</w:t>
      </w:r>
      <w:r>
        <w:t>ế</w:t>
      </w:r>
      <w:r>
        <w:t xml:space="preserve"> này: </w:t>
      </w:r>
    </w:p>
    <w:p w:rsidR="005025F6" w:rsidRDefault="00AF585E" w14:paraId="1D7B05C8" w14:textId="77777777">
      <w:r>
        <w:rPr>
          <w:noProof/>
        </w:rPr>
        <w:drawing>
          <wp:inline distT="114300" distB="114300" distL="114300" distR="114300" wp14:anchorId="7643C6D4" wp14:editId="212FA954">
            <wp:extent cx="3142758" cy="3753850"/>
            <wp:effectExtent l="0" t="0" r="0" b="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5"/>
                    <a:srcRect/>
                    <a:stretch>
                      <a:fillRect/>
                    </a:stretch>
                  </pic:blipFill>
                  <pic:spPr>
                    <a:xfrm>
                      <a:off x="0" y="0"/>
                      <a:ext cx="3142758" cy="3753850"/>
                    </a:xfrm>
                    <a:prstGeom prst="rect">
                      <a:avLst/>
                    </a:prstGeom>
                    <a:ln/>
                  </pic:spPr>
                </pic:pic>
              </a:graphicData>
            </a:graphic>
          </wp:inline>
        </w:drawing>
      </w:r>
    </w:p>
    <w:p w:rsidR="005025F6" w:rsidRDefault="005025F6" w14:paraId="13998D9F" w14:textId="77777777"/>
    <w:p w:rsidR="005025F6" w:rsidRDefault="00AF585E" w14:paraId="04DAB693" w14:textId="77777777">
      <w:r>
        <w:lastRenderedPageBreak/>
        <w:t>Và đó là b</w:t>
      </w:r>
      <w:r>
        <w:t>ạ</w:t>
      </w:r>
      <w:r>
        <w:t>n đã t</w:t>
      </w:r>
      <w:r>
        <w:t>ạ</w:t>
      </w:r>
      <w:r>
        <w:t>o xong ph</w:t>
      </w:r>
      <w:r>
        <w:t>ầ</w:t>
      </w:r>
      <w:r>
        <w:t>n palette cho ma</w:t>
      </w:r>
      <w:r>
        <w:t>p c</w:t>
      </w:r>
      <w:r>
        <w:t>ủ</w:t>
      </w:r>
      <w:r>
        <w:t>a mình, vi</w:t>
      </w:r>
      <w:r>
        <w:t>ệ</w:t>
      </w:r>
      <w:r>
        <w:t>c bây gi</w:t>
      </w:r>
      <w:r>
        <w:t>ờ</w:t>
      </w:r>
      <w:r>
        <w:t xml:space="preserve"> là v</w:t>
      </w:r>
      <w:r>
        <w:t>ẽ</w:t>
      </w:r>
      <w:r>
        <w:t xml:space="preserve"> vào trong grid mà các b</w:t>
      </w:r>
      <w:r>
        <w:t>ạ</w:t>
      </w:r>
      <w:r>
        <w:t>n v</w:t>
      </w:r>
      <w:r>
        <w:t>ừ</w:t>
      </w:r>
      <w:r>
        <w:t>a t</w:t>
      </w:r>
      <w:r>
        <w:t>ạ</w:t>
      </w:r>
      <w:r>
        <w:t>o ra :</w:t>
      </w:r>
    </w:p>
    <w:p w:rsidR="005025F6" w:rsidRDefault="00AF585E" w14:paraId="559AE684" w14:textId="77777777">
      <w:r>
        <w:rPr>
          <w:noProof/>
        </w:rPr>
        <w:drawing>
          <wp:inline distT="114300" distB="114300" distL="114300" distR="114300" wp14:anchorId="3C7FCE29" wp14:editId="0E14E226">
            <wp:extent cx="5731200" cy="4203700"/>
            <wp:effectExtent l="0" t="0" r="0" b="0"/>
            <wp:docPr id="23" name="image33.gif"/>
            <wp:cNvGraphicFramePr/>
            <a:graphic xmlns:a="http://schemas.openxmlformats.org/drawingml/2006/main">
              <a:graphicData uri="http://schemas.openxmlformats.org/drawingml/2006/picture">
                <pic:pic xmlns:pic="http://schemas.openxmlformats.org/drawingml/2006/picture">
                  <pic:nvPicPr>
                    <pic:cNvPr id="0" name="image33.gif"/>
                    <pic:cNvPicPr preferRelativeResize="0"/>
                  </pic:nvPicPr>
                  <pic:blipFill>
                    <a:blip r:embed="rId46"/>
                    <a:srcRect/>
                    <a:stretch>
                      <a:fillRect/>
                    </a:stretch>
                  </pic:blipFill>
                  <pic:spPr>
                    <a:xfrm>
                      <a:off x="0" y="0"/>
                      <a:ext cx="5731200" cy="4203700"/>
                    </a:xfrm>
                    <a:prstGeom prst="rect">
                      <a:avLst/>
                    </a:prstGeom>
                    <a:ln/>
                  </pic:spPr>
                </pic:pic>
              </a:graphicData>
            </a:graphic>
          </wp:inline>
        </w:drawing>
      </w:r>
    </w:p>
    <w:p w:rsidR="005025F6" w:rsidRDefault="00AF585E" w14:paraId="328A29E0" w14:textId="77777777">
      <w:r>
        <w:t xml:space="preserve">Lưu ý : </w:t>
      </w:r>
    </w:p>
    <w:p w:rsidR="005025F6" w:rsidRDefault="00AF585E" w14:paraId="79753AA2" w14:textId="77777777">
      <w:pPr>
        <w:numPr>
          <w:ilvl w:val="0"/>
          <w:numId w:val="3"/>
        </w:numPr>
      </w:pPr>
      <w:r>
        <w:t>Hãy chú ý ph</w:t>
      </w:r>
      <w:r>
        <w:t>ầ</w:t>
      </w:r>
      <w:r>
        <w:t xml:space="preserve">n Active Tilemap </w:t>
      </w:r>
      <w:r>
        <w:t>ở</w:t>
      </w:r>
      <w:r>
        <w:t xml:space="preserve"> dư</w:t>
      </w:r>
      <w:r>
        <w:t>ớ</w:t>
      </w:r>
      <w:r>
        <w:t>i thanh toolbar vì đó s</w:t>
      </w:r>
      <w:r>
        <w:t>ẽ</w:t>
      </w:r>
      <w:r>
        <w:t xml:space="preserve"> là layer mà brush c</w:t>
      </w:r>
      <w:r>
        <w:t>ủ</w:t>
      </w:r>
      <w:r>
        <w:t>a b</w:t>
      </w:r>
      <w:r>
        <w:t>ạ</w:t>
      </w:r>
      <w:r>
        <w:t>n s</w:t>
      </w:r>
      <w:r>
        <w:t>ẽ</w:t>
      </w:r>
      <w:r>
        <w:t xml:space="preserve"> v</w:t>
      </w:r>
      <w:r>
        <w:t>ẽ</w:t>
      </w:r>
      <w:r>
        <w:t xml:space="preserve"> vào ( M</w:t>
      </w:r>
      <w:r>
        <w:t>ộ</w:t>
      </w:r>
      <w:r>
        <w:t>t grid s</w:t>
      </w:r>
      <w:r>
        <w:t>ẽ</w:t>
      </w:r>
      <w:r>
        <w:t xml:space="preserve"> có nhi</w:t>
      </w:r>
      <w:r>
        <w:t>ề</w:t>
      </w:r>
      <w:r>
        <w:t>u tilemap ).</w:t>
      </w:r>
    </w:p>
    <w:p w:rsidR="005025F6" w:rsidRDefault="00AF585E" w14:paraId="215744E6" w14:textId="77777777">
      <w:pPr>
        <w:numPr>
          <w:ilvl w:val="0"/>
          <w:numId w:val="3"/>
        </w:numPr>
      </w:pPr>
      <w:r>
        <w:t>Sprite đư</w:t>
      </w:r>
      <w:r>
        <w:t>ợ</w:t>
      </w:r>
      <w:r>
        <w:t>c đ</w:t>
      </w:r>
      <w:r>
        <w:t>ị</w:t>
      </w:r>
      <w:r>
        <w:t>nh d</w:t>
      </w:r>
      <w:r>
        <w:t>ạ</w:t>
      </w:r>
      <w:r>
        <w:t xml:space="preserve">ng theo pixels per unit : </w:t>
      </w:r>
      <w:r>
        <w:t>unit càng nh</w:t>
      </w:r>
      <w:r>
        <w:t>ỏ</w:t>
      </w:r>
      <w:r>
        <w:t xml:space="preserve"> sprite s</w:t>
      </w:r>
      <w:r>
        <w:t>ẽ</w:t>
      </w:r>
      <w:r>
        <w:t xml:space="preserve"> càng to </w:t>
      </w:r>
    </w:p>
    <w:p w:rsidR="005025F6" w:rsidRDefault="00AF585E" w14:paraId="2BFB02B3" w14:textId="77777777">
      <w:pPr>
        <w:numPr>
          <w:ilvl w:val="0"/>
          <w:numId w:val="3"/>
        </w:numPr>
      </w:pPr>
      <w:r>
        <w:t>Sprite c</w:t>
      </w:r>
      <w:r>
        <w:t>ủ</w:t>
      </w:r>
      <w:r>
        <w:t>a b</w:t>
      </w:r>
      <w:r>
        <w:t>ạ</w:t>
      </w:r>
      <w:r>
        <w:t>n b</w:t>
      </w:r>
      <w:r>
        <w:t>ị</w:t>
      </w:r>
      <w:r>
        <w:t xml:space="preserve"> m</w:t>
      </w:r>
      <w:r>
        <w:t>ờ</w:t>
      </w:r>
      <w:r>
        <w:t xml:space="preserve"> ? hãy ch</w:t>
      </w:r>
      <w:r>
        <w:t>ỉ</w:t>
      </w:r>
      <w:r>
        <w:t>nh filter mode c</w:t>
      </w:r>
      <w:r>
        <w:t>ủ</w:t>
      </w:r>
      <w:r>
        <w:t>a sprite thành “point (no filter)”.</w:t>
      </w:r>
    </w:p>
    <w:p w:rsidR="005025F6" w:rsidRDefault="005025F6" w14:paraId="57A34A05" w14:textId="77777777"/>
    <w:p w:rsidR="005025F6" w:rsidRDefault="005025F6" w14:paraId="2E5B761D" w14:textId="77777777"/>
    <w:p w:rsidR="005025F6" w:rsidRDefault="00AF585E" w14:paraId="05CEF747" w14:textId="77777777">
      <w:r>
        <w:t>Tip: Tilemap cũng có collision d</w:t>
      </w:r>
      <w:r>
        <w:t>ự</w:t>
      </w:r>
      <w:r>
        <w:t>a theo tilemap b</w:t>
      </w:r>
      <w:r>
        <w:t>ạ</w:t>
      </w:r>
      <w:r>
        <w:t>n v</w:t>
      </w:r>
      <w:r>
        <w:t>ẽ</w:t>
      </w:r>
      <w:r>
        <w:t xml:space="preserve"> tham kh</w:t>
      </w:r>
      <w:r>
        <w:t>ả</w:t>
      </w:r>
      <w:r>
        <w:t xml:space="preserve">o thêm “Tilemap Collider 2D” : </w:t>
      </w:r>
      <w:hyperlink r:id="rId47">
        <w:r>
          <w:rPr>
            <w:color w:val="1155CC"/>
            <w:u w:val="single"/>
          </w:rPr>
          <w:t>Docs</w:t>
        </w:r>
      </w:hyperlink>
    </w:p>
    <w:p w:rsidR="005025F6" w:rsidRDefault="005025F6" w14:paraId="6FF10FDE" w14:textId="77777777"/>
    <w:p w:rsidR="005025F6" w:rsidRDefault="00AF585E" w14:paraId="0DFAB6E1" w14:textId="77777777">
      <w:r>
        <w:t>Tutorial tham kh</w:t>
      </w:r>
      <w:r>
        <w:t>ả</w:t>
      </w:r>
      <w:r>
        <w:t xml:space="preserve">o: </w:t>
      </w:r>
      <w:hyperlink r:id="rId48">
        <w:r>
          <w:rPr>
            <w:color w:val="1155CC"/>
            <w:u w:val="single"/>
          </w:rPr>
          <w:t>Here</w:t>
        </w:r>
      </w:hyperlink>
    </w:p>
    <w:p w:rsidR="005025F6" w:rsidRDefault="005025F6" w14:paraId="664699B2" w14:textId="77777777"/>
    <w:p w:rsidR="005025F6" w:rsidRDefault="00AF585E" w14:paraId="3D833833" w14:textId="77777777">
      <w:pPr>
        <w:pStyle w:val="Heading2"/>
      </w:pPr>
      <w:bookmarkStart w:name="_Toc113467773" w:id="25"/>
      <w:r>
        <w:t>Sorting Layer ( tùy ch</w:t>
      </w:r>
      <w:r>
        <w:t>ỉ</w:t>
      </w:r>
      <w:r>
        <w:t>nh th</w:t>
      </w:r>
      <w:r>
        <w:t>ứ</w:t>
      </w:r>
      <w:r>
        <w:t xml:space="preserve"> t</w:t>
      </w:r>
      <w:r>
        <w:t>ự</w:t>
      </w:r>
      <w:r>
        <w:t xml:space="preserve"> c</w:t>
      </w:r>
      <w:r>
        <w:t>ủ</w:t>
      </w:r>
      <w:r>
        <w:t>a object/Sprites s</w:t>
      </w:r>
      <w:r>
        <w:t>ẽ</w:t>
      </w:r>
      <w:r>
        <w:t xml:space="preserve"> đè lên)</w:t>
      </w:r>
      <w:bookmarkEnd w:id="25"/>
    </w:p>
    <w:p w:rsidR="005025F6" w:rsidRDefault="00AF585E" w14:paraId="6E0FE400" w14:textId="77777777">
      <w:r>
        <w:t>Author :</w:t>
      </w:r>
      <w:r>
        <w:t xml:space="preserve"> Tran Nguyen Thai An (He150816)</w:t>
      </w:r>
    </w:p>
    <w:p w:rsidR="005025F6" w:rsidRDefault="005025F6" w14:paraId="72AACE48" w14:textId="77777777"/>
    <w:p w:rsidR="005025F6" w:rsidRDefault="00AF585E" w14:paraId="1DB88AC8" w14:textId="77777777">
      <w:r>
        <w:t>Game Object c</w:t>
      </w:r>
      <w:r>
        <w:t>ủ</w:t>
      </w:r>
      <w:r>
        <w:t>a b</w:t>
      </w:r>
      <w:r>
        <w:t>ạ</w:t>
      </w:r>
      <w:r>
        <w:t>n b</w:t>
      </w:r>
      <w:r>
        <w:t>ị</w:t>
      </w:r>
      <w:r>
        <w:t xml:space="preserve"> đè lên ? background c</w:t>
      </w:r>
      <w:r>
        <w:t>ủ</w:t>
      </w:r>
      <w:r>
        <w:t>a b</w:t>
      </w:r>
      <w:r>
        <w:t>ạ</w:t>
      </w:r>
      <w:r>
        <w:t>n l</w:t>
      </w:r>
      <w:r>
        <w:t>ạ</w:t>
      </w:r>
      <w:r>
        <w:t>i n</w:t>
      </w:r>
      <w:r>
        <w:t>ằ</w:t>
      </w:r>
      <w:r>
        <w:t>m trên nhân v</w:t>
      </w:r>
      <w:r>
        <w:t>ậ</w:t>
      </w:r>
      <w:r>
        <w:t>t? Sorting layer s</w:t>
      </w:r>
      <w:r>
        <w:t>ẽ</w:t>
      </w:r>
      <w:r>
        <w:t xml:space="preserve"> gi</w:t>
      </w:r>
      <w:r>
        <w:t>ả</w:t>
      </w:r>
      <w:r>
        <w:t>i quy</w:t>
      </w:r>
      <w:r>
        <w:t>ế</w:t>
      </w:r>
      <w:r>
        <w:t>t vi</w:t>
      </w:r>
      <w:r>
        <w:t>ệ</w:t>
      </w:r>
      <w:r>
        <w:t>c đó</w:t>
      </w:r>
    </w:p>
    <w:p w:rsidR="005025F6" w:rsidRDefault="005025F6" w14:paraId="4BB0E06A" w14:textId="77777777"/>
    <w:p w:rsidR="005025F6" w:rsidRDefault="00AF585E" w14:paraId="5B9E2077" w14:textId="77777777">
      <w:r>
        <w:t>Đ</w:t>
      </w:r>
      <w:r>
        <w:t>ầ</w:t>
      </w:r>
      <w:r>
        <w:t>u tiên ph</w:t>
      </w:r>
      <w:r>
        <w:t>ả</w:t>
      </w:r>
      <w:r>
        <w:t>i hi</w:t>
      </w:r>
      <w:r>
        <w:t>ể</w:t>
      </w:r>
      <w:r>
        <w:t xml:space="preserve">u là gameObject có hình </w:t>
      </w:r>
      <w:r>
        <w:t>ả</w:t>
      </w:r>
      <w:r>
        <w:t>nh b</w:t>
      </w:r>
      <w:r>
        <w:t>ở</w:t>
      </w:r>
      <w:r>
        <w:t>i component Sprite Renderer, component này s</w:t>
      </w:r>
      <w:r>
        <w:t>ẽ</w:t>
      </w:r>
      <w:r>
        <w:t xml:space="preserve"> cho phép chúng ta t</w:t>
      </w:r>
      <w:r>
        <w:t>ùy ch</w:t>
      </w:r>
      <w:r>
        <w:t>ỉ</w:t>
      </w:r>
      <w:r>
        <w:t xml:space="preserve">nh hình </w:t>
      </w:r>
      <w:r>
        <w:t>ả</w:t>
      </w:r>
      <w:r>
        <w:t>nh và sprite cho gameObject</w:t>
      </w:r>
    </w:p>
    <w:p w:rsidR="005025F6" w:rsidRDefault="00AF585E" w14:paraId="5C506CE4" w14:textId="77777777">
      <w:r>
        <w:rPr>
          <w:noProof/>
        </w:rPr>
        <w:lastRenderedPageBreak/>
        <w:drawing>
          <wp:inline distT="114300" distB="114300" distL="114300" distR="114300" wp14:anchorId="52348AD2" wp14:editId="44BE6AE9">
            <wp:extent cx="4333875" cy="3848100"/>
            <wp:effectExtent l="0" t="0" r="0" b="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49"/>
                    <a:srcRect/>
                    <a:stretch>
                      <a:fillRect/>
                    </a:stretch>
                  </pic:blipFill>
                  <pic:spPr>
                    <a:xfrm>
                      <a:off x="0" y="0"/>
                      <a:ext cx="4333875" cy="3848100"/>
                    </a:xfrm>
                    <a:prstGeom prst="rect">
                      <a:avLst/>
                    </a:prstGeom>
                    <a:ln/>
                  </pic:spPr>
                </pic:pic>
              </a:graphicData>
            </a:graphic>
          </wp:inline>
        </w:drawing>
      </w:r>
    </w:p>
    <w:p w:rsidR="005025F6" w:rsidRDefault="00AF585E" w14:paraId="146E43BE" w14:textId="77777777">
      <w:r>
        <w:t>Hi</w:t>
      </w:r>
      <w:r>
        <w:t>ệ</w:t>
      </w:r>
      <w:r>
        <w:t>n t</w:t>
      </w:r>
      <w:r>
        <w:t>ạ</w:t>
      </w:r>
      <w:r>
        <w:t>i b</w:t>
      </w:r>
      <w:r>
        <w:t>ạ</w:t>
      </w:r>
      <w:r>
        <w:t xml:space="preserve">n nhìn </w:t>
      </w:r>
      <w:r>
        <w:t>ở</w:t>
      </w:r>
      <w:r>
        <w:t xml:space="preserve"> additional settings t th</w:t>
      </w:r>
      <w:r>
        <w:t>ấ</w:t>
      </w:r>
      <w:r>
        <w:t>y layer hi</w:t>
      </w:r>
      <w:r>
        <w:t>ệ</w:t>
      </w:r>
      <w:r>
        <w:t>n t</w:t>
      </w:r>
      <w:r>
        <w:t>ạ</w:t>
      </w:r>
      <w:r>
        <w:t>i c</w:t>
      </w:r>
      <w:r>
        <w:t>ủ</w:t>
      </w:r>
      <w:r>
        <w:t>a player là “Player”</w:t>
      </w:r>
    </w:p>
    <w:p w:rsidR="005025F6" w:rsidRDefault="005025F6" w14:paraId="65298C7D" w14:textId="77777777"/>
    <w:p w:rsidR="005025F6" w:rsidRDefault="00AF585E" w14:paraId="05FF87A8" w14:textId="77777777">
      <w:r>
        <w:t>V</w:t>
      </w:r>
      <w:r>
        <w:t>ậ</w:t>
      </w:r>
      <w:r>
        <w:t>y làm th</w:t>
      </w:r>
      <w:r>
        <w:t>ế</w:t>
      </w:r>
      <w:r>
        <w:t xml:space="preserve"> nào đ</w:t>
      </w:r>
      <w:r>
        <w:t>ể</w:t>
      </w:r>
      <w:r>
        <w:t xml:space="preserve"> cài đ</w:t>
      </w:r>
      <w:r>
        <w:t>ặ</w:t>
      </w:r>
      <w:r>
        <w:t>t Sorting layer?</w:t>
      </w:r>
    </w:p>
    <w:p w:rsidR="005025F6" w:rsidRDefault="005025F6" w14:paraId="3703EF41" w14:textId="77777777"/>
    <w:p w:rsidR="005025F6" w:rsidRDefault="00AF585E" w14:paraId="2CFE656F" w14:textId="77777777">
      <w:r>
        <w:rPr>
          <w:noProof/>
        </w:rPr>
        <w:drawing>
          <wp:inline distT="114300" distB="114300" distL="114300" distR="114300" wp14:anchorId="58185791" wp14:editId="38E4373C">
            <wp:extent cx="4562475" cy="2171700"/>
            <wp:effectExtent l="0" t="0" r="0" b="0"/>
            <wp:docPr id="53"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50"/>
                    <a:srcRect/>
                    <a:stretch>
                      <a:fillRect/>
                    </a:stretch>
                  </pic:blipFill>
                  <pic:spPr>
                    <a:xfrm>
                      <a:off x="0" y="0"/>
                      <a:ext cx="4562475" cy="2171700"/>
                    </a:xfrm>
                    <a:prstGeom prst="rect">
                      <a:avLst/>
                    </a:prstGeom>
                    <a:ln/>
                  </pic:spPr>
                </pic:pic>
              </a:graphicData>
            </a:graphic>
          </wp:inline>
        </w:drawing>
      </w:r>
    </w:p>
    <w:p w:rsidR="005025F6" w:rsidRDefault="00AF585E" w14:paraId="36861E7A" w14:textId="77777777">
      <w:pPr>
        <w:numPr>
          <w:ilvl w:val="0"/>
          <w:numId w:val="25"/>
        </w:numPr>
      </w:pPr>
      <w:r>
        <w:t>Đ</w:t>
      </w:r>
      <w:r>
        <w:t>ầ</w:t>
      </w:r>
      <w:r>
        <w:t xml:space="preserve">u tiên </w:t>
      </w:r>
      <w:r>
        <w:t>ấ</w:t>
      </w:r>
      <w:r>
        <w:t>n vào dropdown, n</w:t>
      </w:r>
      <w:r>
        <w:t>ế</w:t>
      </w:r>
      <w:r>
        <w:t>u ta chưa thêm layer vào thì layer m</w:t>
      </w:r>
      <w:r>
        <w:t>ặ</w:t>
      </w:r>
      <w:r>
        <w:t>c đ</w:t>
      </w:r>
      <w:r>
        <w:t>ị</w:t>
      </w:r>
      <w:r>
        <w:t>nh s</w:t>
      </w:r>
      <w:r>
        <w:t>ẽ</w:t>
      </w:r>
      <w:r>
        <w:t xml:space="preserve"> là De</w:t>
      </w:r>
      <w:r>
        <w:t xml:space="preserve">fault. </w:t>
      </w:r>
      <w:r>
        <w:t>Ấ</w:t>
      </w:r>
      <w:r>
        <w:t>n vào add Sorting Layer.</w:t>
      </w:r>
    </w:p>
    <w:p w:rsidR="005025F6" w:rsidRDefault="00AF585E" w14:paraId="524C0F47" w14:textId="77777777">
      <w:pPr>
        <w:numPr>
          <w:ilvl w:val="0"/>
          <w:numId w:val="25"/>
        </w:numPr>
      </w:pPr>
      <w:r>
        <w:t>Menu s</w:t>
      </w:r>
      <w:r>
        <w:t>ẽ</w:t>
      </w:r>
      <w:r>
        <w:t xml:space="preserve"> hi</w:t>
      </w:r>
      <w:r>
        <w:t>ệ</w:t>
      </w:r>
      <w:r>
        <w:t>n ra như sau</w:t>
      </w:r>
    </w:p>
    <w:p w:rsidR="005025F6" w:rsidRDefault="00AF585E" w14:paraId="4AF2F248" w14:textId="77777777">
      <w:r>
        <w:rPr>
          <w:noProof/>
        </w:rPr>
        <w:lastRenderedPageBreak/>
        <w:drawing>
          <wp:inline distT="114300" distB="114300" distL="114300" distR="114300" wp14:anchorId="2627BF4E" wp14:editId="5DE2EA40">
            <wp:extent cx="4343400" cy="1866900"/>
            <wp:effectExtent l="0" t="0" r="0" b="0"/>
            <wp:docPr id="64"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51"/>
                    <a:srcRect/>
                    <a:stretch>
                      <a:fillRect/>
                    </a:stretch>
                  </pic:blipFill>
                  <pic:spPr>
                    <a:xfrm>
                      <a:off x="0" y="0"/>
                      <a:ext cx="4343400" cy="1866900"/>
                    </a:xfrm>
                    <a:prstGeom prst="rect">
                      <a:avLst/>
                    </a:prstGeom>
                    <a:ln/>
                  </pic:spPr>
                </pic:pic>
              </a:graphicData>
            </a:graphic>
          </wp:inline>
        </w:drawing>
      </w:r>
    </w:p>
    <w:p w:rsidR="005025F6" w:rsidRDefault="00AF585E" w14:paraId="654585AD" w14:textId="77777777">
      <w:pPr>
        <w:numPr>
          <w:ilvl w:val="0"/>
          <w:numId w:val="8"/>
        </w:numPr>
      </w:pPr>
      <w:r>
        <w:t>Ấ</w:t>
      </w:r>
      <w:r>
        <w:t>n thêm d</w:t>
      </w:r>
      <w:r>
        <w:t>ấ</w:t>
      </w:r>
      <w:r>
        <w:t>u c</w:t>
      </w:r>
      <w:r>
        <w:t>ộ</w:t>
      </w:r>
      <w:r>
        <w:t xml:space="preserve">ng </w:t>
      </w:r>
    </w:p>
    <w:p w:rsidR="005025F6" w:rsidRDefault="00AF585E" w14:paraId="37262FAA" w14:textId="77777777">
      <w:r>
        <w:rPr>
          <w:noProof/>
        </w:rPr>
        <w:drawing>
          <wp:inline distT="114300" distB="114300" distL="114300" distR="114300" wp14:anchorId="65418E10" wp14:editId="1EF3DC79">
            <wp:extent cx="4286250" cy="1905000"/>
            <wp:effectExtent l="0" t="0" r="0" b="0"/>
            <wp:docPr id="2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2"/>
                    <a:srcRect/>
                    <a:stretch>
                      <a:fillRect/>
                    </a:stretch>
                  </pic:blipFill>
                  <pic:spPr>
                    <a:xfrm>
                      <a:off x="0" y="0"/>
                      <a:ext cx="4286250" cy="1905000"/>
                    </a:xfrm>
                    <a:prstGeom prst="rect">
                      <a:avLst/>
                    </a:prstGeom>
                    <a:ln/>
                  </pic:spPr>
                </pic:pic>
              </a:graphicData>
            </a:graphic>
          </wp:inline>
        </w:drawing>
      </w:r>
    </w:p>
    <w:p w:rsidR="005025F6" w:rsidRDefault="00AF585E" w14:paraId="4EFF6339" w14:textId="77777777">
      <w:pPr>
        <w:numPr>
          <w:ilvl w:val="0"/>
          <w:numId w:val="13"/>
        </w:numPr>
      </w:pPr>
      <w:r>
        <w:t>Thêm vào m</w:t>
      </w:r>
      <w:r>
        <w:t>ộ</w:t>
      </w:r>
      <w:r>
        <w:t>t layer và đi</w:t>
      </w:r>
      <w:r>
        <w:t>ề</w:t>
      </w:r>
      <w:r>
        <w:t>n tên b</w:t>
      </w:r>
      <w:r>
        <w:t>ạ</w:t>
      </w:r>
      <w:r>
        <w:t>n mu</w:t>
      </w:r>
      <w:r>
        <w:t>ố</w:t>
      </w:r>
      <w:r>
        <w:t>n</w:t>
      </w:r>
    </w:p>
    <w:p w:rsidR="005025F6" w:rsidRDefault="005025F6" w14:paraId="368E7313" w14:textId="77777777"/>
    <w:p w:rsidR="005025F6" w:rsidRDefault="005025F6" w14:paraId="11E172ED" w14:textId="77777777"/>
    <w:p w:rsidR="005025F6" w:rsidRDefault="00AF585E" w14:paraId="1102AB78" w14:textId="77777777">
      <w:r>
        <w:t>V</w:t>
      </w:r>
      <w:r>
        <w:t>ậ</w:t>
      </w:r>
      <w:r>
        <w:t>y là chúng ta đơn gi</w:t>
      </w:r>
      <w:r>
        <w:t>ả</w:t>
      </w:r>
      <w:r>
        <w:t>n đã hoàn thành xong thêm layer vào, vi</w:t>
      </w:r>
      <w:r>
        <w:t>ệ</w:t>
      </w:r>
      <w:r>
        <w:t>c chúng ta c</w:t>
      </w:r>
      <w:r>
        <w:t>ầ</w:t>
      </w:r>
      <w:r>
        <w:t>n là s</w:t>
      </w:r>
      <w:r>
        <w:t>ắ</w:t>
      </w:r>
      <w:r>
        <w:t>p x</w:t>
      </w:r>
      <w:r>
        <w:t>ế</w:t>
      </w:r>
      <w:r>
        <w:t>p layer sao cho h</w:t>
      </w:r>
      <w:r>
        <w:t>ợ</w:t>
      </w:r>
      <w:r>
        <w:t>p lý. V</w:t>
      </w:r>
      <w:r>
        <w:t>ớ</w:t>
      </w:r>
      <w:r>
        <w:t>i unity thì layer càng</w:t>
      </w:r>
      <w:r>
        <w:t xml:space="preserve"> cao s</w:t>
      </w:r>
      <w:r>
        <w:t>ẽ</w:t>
      </w:r>
      <w:r>
        <w:t xml:space="preserve"> là layer th</w:t>
      </w:r>
      <w:r>
        <w:t>ấ</w:t>
      </w:r>
      <w:r>
        <w:t>p nh</w:t>
      </w:r>
      <w:r>
        <w:t>ấ</w:t>
      </w:r>
      <w:r>
        <w:t>t ( s</w:t>
      </w:r>
      <w:r>
        <w:t>ẽ</w:t>
      </w:r>
      <w:r>
        <w:t xml:space="preserve"> b</w:t>
      </w:r>
      <w:r>
        <w:t>ị</w:t>
      </w:r>
      <w:r>
        <w:t xml:space="preserve"> th</w:t>
      </w:r>
      <w:r>
        <w:t>ụ</w:t>
      </w:r>
      <w:r>
        <w:t>t ra đ</w:t>
      </w:r>
      <w:r>
        <w:t>ằ</w:t>
      </w:r>
      <w:r>
        <w:t>ng sau các layer khác).</w:t>
      </w:r>
    </w:p>
    <w:p w:rsidR="005025F6" w:rsidRDefault="005025F6" w14:paraId="2E78C501" w14:textId="77777777"/>
    <w:p w:rsidR="005025F6" w:rsidRDefault="005025F6" w14:paraId="6A2A89DB" w14:textId="77777777"/>
    <w:p w:rsidR="005025F6" w:rsidRDefault="005025F6" w14:paraId="7CF7963C" w14:textId="77777777"/>
    <w:p w:rsidR="005025F6" w:rsidRDefault="005025F6" w14:paraId="414B696B" w14:textId="77777777"/>
    <w:p w:rsidR="005025F6" w:rsidRDefault="00AF585E" w14:paraId="0517FDD3" w14:textId="77777777">
      <w:r>
        <w:t>FAQ: V</w:t>
      </w:r>
      <w:r>
        <w:t>ậ</w:t>
      </w:r>
      <w:r>
        <w:t>y n</w:t>
      </w:r>
      <w:r>
        <w:t>ế</w:t>
      </w:r>
      <w:r>
        <w:t>u cùng layer thì s</w:t>
      </w:r>
      <w:r>
        <w:t>ắ</w:t>
      </w:r>
      <w:r>
        <w:t>p x</w:t>
      </w:r>
      <w:r>
        <w:t>ế</w:t>
      </w:r>
      <w:r>
        <w:t>p như th</w:t>
      </w:r>
      <w:r>
        <w:t>ế</w:t>
      </w:r>
      <w:r>
        <w:t xml:space="preserve"> nào ? :</w:t>
      </w:r>
    </w:p>
    <w:p w:rsidR="005025F6" w:rsidRDefault="00AF585E" w14:paraId="047133DD" w14:textId="77777777">
      <w:r>
        <w:rPr>
          <w:noProof/>
        </w:rPr>
        <w:drawing>
          <wp:inline distT="114300" distB="114300" distL="114300" distR="114300" wp14:anchorId="0C5DCD93" wp14:editId="05A43C0D">
            <wp:extent cx="4229100" cy="647700"/>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3"/>
                    <a:srcRect/>
                    <a:stretch>
                      <a:fillRect/>
                    </a:stretch>
                  </pic:blipFill>
                  <pic:spPr>
                    <a:xfrm>
                      <a:off x="0" y="0"/>
                      <a:ext cx="4229100" cy="647700"/>
                    </a:xfrm>
                    <a:prstGeom prst="rect">
                      <a:avLst/>
                    </a:prstGeom>
                    <a:ln/>
                  </pic:spPr>
                </pic:pic>
              </a:graphicData>
            </a:graphic>
          </wp:inline>
        </w:drawing>
      </w:r>
    </w:p>
    <w:p w:rsidR="005025F6" w:rsidRDefault="00AF585E" w14:paraId="05DF5F35" w14:textId="77777777">
      <w:r>
        <w:lastRenderedPageBreak/>
        <w:t xml:space="preserve"> Thêm index cho order in layer đ</w:t>
      </w:r>
      <w:r>
        <w:t>ể</w:t>
      </w:r>
      <w:r>
        <w:t xml:space="preserve"> unity bi</w:t>
      </w:r>
      <w:r>
        <w:t>ế</w:t>
      </w:r>
      <w:r>
        <w:t>t gameObject nào cũng layer s</w:t>
      </w:r>
      <w:r>
        <w:t>ẽ</w:t>
      </w:r>
      <w:r>
        <w:t xml:space="preserve"> đ</w:t>
      </w:r>
      <w:r>
        <w:t>ứ</w:t>
      </w:r>
      <w:r>
        <w:t>ng trư</w:t>
      </w:r>
      <w:r>
        <w:t>ớ</w:t>
      </w:r>
      <w:r>
        <w:t>c</w:t>
      </w:r>
      <w:r>
        <w:rPr>
          <w:noProof/>
        </w:rPr>
        <w:drawing>
          <wp:inline distT="114300" distB="114300" distL="114300" distR="114300" wp14:anchorId="08A06251" wp14:editId="0BE87B9F">
            <wp:extent cx="5191125" cy="3562350"/>
            <wp:effectExtent l="0" t="0" r="0" b="0"/>
            <wp:docPr id="54"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54"/>
                    <a:srcRect/>
                    <a:stretch>
                      <a:fillRect/>
                    </a:stretch>
                  </pic:blipFill>
                  <pic:spPr>
                    <a:xfrm>
                      <a:off x="0" y="0"/>
                      <a:ext cx="5191125" cy="3562350"/>
                    </a:xfrm>
                    <a:prstGeom prst="rect">
                      <a:avLst/>
                    </a:prstGeom>
                    <a:ln/>
                  </pic:spPr>
                </pic:pic>
              </a:graphicData>
            </a:graphic>
          </wp:inline>
        </w:drawing>
      </w:r>
    </w:p>
    <w:p w:rsidR="005025F6" w:rsidRDefault="005025F6" w14:paraId="65543763" w14:textId="77777777"/>
    <w:p w:rsidR="005025F6" w:rsidRDefault="00AF585E" w14:paraId="6ADDC793" w14:textId="77777777">
      <w:pPr>
        <w:pStyle w:val="Heading2"/>
      </w:pPr>
      <w:bookmarkStart w:name="_Toc113467774" w:id="26"/>
      <w:r>
        <w:t>Thu</w:t>
      </w:r>
      <w:r>
        <w:t>ậ</w:t>
      </w:r>
      <w:r>
        <w:t>t toán tìm đư</w:t>
      </w:r>
      <w:r>
        <w:t>ờ</w:t>
      </w:r>
      <w:r>
        <w:t>ng ng</w:t>
      </w:r>
      <w:r>
        <w:t>ắ</w:t>
      </w:r>
      <w:r>
        <w:t>n nh</w:t>
      </w:r>
      <w:r>
        <w:t>ấ</w:t>
      </w:r>
      <w:r>
        <w:t>t</w:t>
      </w:r>
      <w:r>
        <w:t xml:space="preserve"> A* Pathfinding</w:t>
      </w:r>
      <w:bookmarkEnd w:id="26"/>
    </w:p>
    <w:p w:rsidR="005025F6" w:rsidRDefault="00AF585E" w14:paraId="593E40D8" w14:textId="77777777">
      <w:r>
        <w:t>Author: Hoàng Xuân An HE150210</w:t>
      </w:r>
    </w:p>
    <w:p w:rsidR="005025F6" w:rsidRDefault="00AF585E" w14:paraId="444A94C8" w14:textId="77777777">
      <w:r>
        <w:t>Objective: Mu</w:t>
      </w:r>
      <w:r>
        <w:t>ố</w:t>
      </w:r>
      <w:r>
        <w:t>n tìm đư</w:t>
      </w:r>
      <w:r>
        <w:t>ờ</w:t>
      </w:r>
      <w:r>
        <w:t>ng ng</w:t>
      </w:r>
      <w:r>
        <w:t>ắ</w:t>
      </w:r>
      <w:r>
        <w:t>n nh</w:t>
      </w:r>
      <w:r>
        <w:t>ấ</w:t>
      </w:r>
      <w:r>
        <w:t>t. Gi</w:t>
      </w:r>
      <w:r>
        <w:t>ố</w:t>
      </w:r>
      <w:r>
        <w:t>ng quái trong Pacman.</w:t>
      </w:r>
    </w:p>
    <w:p w:rsidR="005025F6" w:rsidRDefault="005025F6" w14:paraId="7C3A8F39" w14:textId="77777777"/>
    <w:p w:rsidR="005025F6" w:rsidRDefault="00AF585E" w14:paraId="6D95845A" w14:textId="77777777">
      <w:pPr>
        <w:rPr>
          <w:i/>
        </w:rPr>
      </w:pPr>
      <w:r>
        <w:rPr>
          <w:i/>
        </w:rPr>
        <w:t>Note: Luôn s</w:t>
      </w:r>
      <w:r>
        <w:rPr>
          <w:i/>
        </w:rPr>
        <w:t>ẵ</w:t>
      </w:r>
      <w:r>
        <w:rPr>
          <w:i/>
        </w:rPr>
        <w:t>n sàng đ</w:t>
      </w:r>
      <w:r>
        <w:rPr>
          <w:i/>
        </w:rPr>
        <w:t>ọ</w:t>
      </w:r>
      <w:r>
        <w:rPr>
          <w:i/>
        </w:rPr>
        <w:t>c hư</w:t>
      </w:r>
      <w:r>
        <w:rPr>
          <w:i/>
        </w:rPr>
        <w:t>ớ</w:t>
      </w:r>
      <w:r>
        <w:rPr>
          <w:i/>
        </w:rPr>
        <w:t>ng d</w:t>
      </w:r>
      <w:r>
        <w:rPr>
          <w:i/>
        </w:rPr>
        <w:t>ẫ</w:t>
      </w:r>
      <w:r>
        <w:rPr>
          <w:i/>
        </w:rPr>
        <w:t>n t</w:t>
      </w:r>
      <w:r>
        <w:rPr>
          <w:i/>
        </w:rPr>
        <w:t>ừ</w:t>
      </w:r>
      <w:r>
        <w:rPr>
          <w:i/>
        </w:rPr>
        <w:t xml:space="preserve"> nh</w:t>
      </w:r>
      <w:r>
        <w:rPr>
          <w:i/>
        </w:rPr>
        <w:t>ữ</w:t>
      </w:r>
      <w:r>
        <w:rPr>
          <w:i/>
        </w:rPr>
        <w:t>ng ông b</w:t>
      </w:r>
      <w:r>
        <w:rPr>
          <w:i/>
        </w:rPr>
        <w:t>ố</w:t>
      </w:r>
      <w:r>
        <w:rPr>
          <w:i/>
        </w:rPr>
        <w:t xml:space="preserve"> c</w:t>
      </w:r>
      <w:r>
        <w:rPr>
          <w:i/>
        </w:rPr>
        <w:t>ủ</w:t>
      </w:r>
      <w:r>
        <w:rPr>
          <w:i/>
        </w:rPr>
        <w:t>a project, nh</w:t>
      </w:r>
      <w:r>
        <w:rPr>
          <w:i/>
        </w:rPr>
        <w:t>ữ</w:t>
      </w:r>
      <w:r>
        <w:rPr>
          <w:i/>
        </w:rPr>
        <w:t>ng ngư</w:t>
      </w:r>
      <w:r>
        <w:rPr>
          <w:i/>
        </w:rPr>
        <w:t>ờ</w:t>
      </w:r>
      <w:r>
        <w:rPr>
          <w:i/>
        </w:rPr>
        <w:t xml:space="preserve">i làm ra project. </w:t>
      </w:r>
      <w:hyperlink r:id="rId55">
        <w:r>
          <w:rPr>
            <w:i/>
            <w:color w:val="1155CC"/>
            <w:u w:val="single"/>
          </w:rPr>
          <w:t>Truy c</w:t>
        </w:r>
        <w:r>
          <w:rPr>
            <w:i/>
            <w:color w:val="1155CC"/>
            <w:u w:val="single"/>
          </w:rPr>
          <w:t>ậ</w:t>
        </w:r>
        <w:r>
          <w:rPr>
            <w:i/>
            <w:color w:val="1155CC"/>
            <w:u w:val="single"/>
          </w:rPr>
          <w:t>p vào Documentation c</w:t>
        </w:r>
        <w:r>
          <w:rPr>
            <w:i/>
            <w:color w:val="1155CC"/>
            <w:u w:val="single"/>
          </w:rPr>
          <w:t>ủ</w:t>
        </w:r>
        <w:r>
          <w:rPr>
            <w:i/>
            <w:color w:val="1155CC"/>
            <w:u w:val="single"/>
          </w:rPr>
          <w:t>a A* Pathfinding Project t</w:t>
        </w:r>
        <w:r>
          <w:rPr>
            <w:i/>
            <w:color w:val="1155CC"/>
            <w:u w:val="single"/>
          </w:rPr>
          <w:t>ạ</w:t>
        </w:r>
        <w:r>
          <w:rPr>
            <w:i/>
            <w:color w:val="1155CC"/>
            <w:u w:val="single"/>
          </w:rPr>
          <w:t>i đây.</w:t>
        </w:r>
      </w:hyperlink>
    </w:p>
    <w:p w:rsidR="005025F6" w:rsidRDefault="00AF585E" w14:paraId="1C035A46" w14:textId="77777777">
      <w:pPr>
        <w:rPr>
          <w:b/>
          <w:i/>
        </w:rPr>
      </w:pPr>
      <w:r>
        <w:rPr>
          <w:i/>
        </w:rPr>
        <w:t>Note: Tài li</w:t>
      </w:r>
      <w:r>
        <w:rPr>
          <w:i/>
        </w:rPr>
        <w:t>ệ</w:t>
      </w:r>
      <w:r>
        <w:rPr>
          <w:i/>
        </w:rPr>
        <w:t>u đư</w:t>
      </w:r>
      <w:r>
        <w:rPr>
          <w:i/>
        </w:rPr>
        <w:t>ợ</w:t>
      </w:r>
      <w:r>
        <w:rPr>
          <w:i/>
        </w:rPr>
        <w:t>c ch</w:t>
      </w:r>
      <w:r>
        <w:rPr>
          <w:i/>
        </w:rPr>
        <w:t>ắ</w:t>
      </w:r>
      <w:r>
        <w:rPr>
          <w:i/>
        </w:rPr>
        <w:t>t l</w:t>
      </w:r>
      <w:r>
        <w:rPr>
          <w:i/>
        </w:rPr>
        <w:t>ọ</w:t>
      </w:r>
      <w:r>
        <w:rPr>
          <w:i/>
        </w:rPr>
        <w:t>c t</w:t>
      </w:r>
      <w:r>
        <w:rPr>
          <w:i/>
        </w:rPr>
        <w:t>ừ</w:t>
      </w:r>
      <w:r>
        <w:rPr>
          <w:i/>
        </w:rPr>
        <w:t xml:space="preserve"> </w:t>
      </w:r>
      <w:hyperlink r:id="rId56">
        <w:r>
          <w:rPr>
            <w:i/>
            <w:color w:val="1155CC"/>
            <w:u w:val="single"/>
          </w:rPr>
          <w:t>video c</w:t>
        </w:r>
        <w:r>
          <w:rPr>
            <w:i/>
            <w:color w:val="1155CC"/>
            <w:u w:val="single"/>
          </w:rPr>
          <w:t>ủ</w:t>
        </w:r>
        <w:r>
          <w:rPr>
            <w:i/>
            <w:color w:val="1155CC"/>
            <w:u w:val="single"/>
          </w:rPr>
          <w:t>a Brackeys</w:t>
        </w:r>
      </w:hyperlink>
      <w:r>
        <w:rPr>
          <w:i/>
        </w:rPr>
        <w:t>, đã đư</w:t>
      </w:r>
      <w:r>
        <w:rPr>
          <w:i/>
        </w:rPr>
        <w:t>ợ</w:t>
      </w:r>
      <w:r>
        <w:rPr>
          <w:i/>
        </w:rPr>
        <w:t>c adapt đ</w:t>
      </w:r>
      <w:r>
        <w:rPr>
          <w:i/>
        </w:rPr>
        <w:t>ể</w:t>
      </w:r>
      <w:r>
        <w:rPr>
          <w:i/>
        </w:rPr>
        <w:t xml:space="preserve"> làm trê</w:t>
      </w:r>
      <w:r>
        <w:rPr>
          <w:i/>
        </w:rPr>
        <w:t>n b</w:t>
      </w:r>
      <w:r>
        <w:rPr>
          <w:i/>
        </w:rPr>
        <w:t>ả</w:t>
      </w:r>
      <w:r>
        <w:rPr>
          <w:i/>
        </w:rPr>
        <w:t>n m</w:t>
      </w:r>
      <w:r>
        <w:rPr>
          <w:i/>
        </w:rPr>
        <w:t>ớ</w:t>
      </w:r>
      <w:r>
        <w:rPr>
          <w:i/>
        </w:rPr>
        <w:t>i và b</w:t>
      </w:r>
      <w:r>
        <w:rPr>
          <w:i/>
        </w:rPr>
        <w:t>ỏ</w:t>
      </w:r>
      <w:r>
        <w:rPr>
          <w:i/>
        </w:rPr>
        <w:t xml:space="preserve"> qua râu ria không c</w:t>
      </w:r>
      <w:r>
        <w:rPr>
          <w:i/>
        </w:rPr>
        <w:t>ầ</w:t>
      </w:r>
      <w:r>
        <w:rPr>
          <w:i/>
        </w:rPr>
        <w:t>n thi</w:t>
      </w:r>
      <w:r>
        <w:rPr>
          <w:i/>
        </w:rPr>
        <w:t>ế</w:t>
      </w:r>
      <w:r>
        <w:rPr>
          <w:i/>
        </w:rPr>
        <w:t xml:space="preserve">t. </w:t>
      </w:r>
      <w:r>
        <w:rPr>
          <w:b/>
          <w:i/>
        </w:rPr>
        <w:t>Ngoài ra tôi còn vi</w:t>
      </w:r>
      <w:r>
        <w:rPr>
          <w:b/>
          <w:i/>
        </w:rPr>
        <w:t>ế</w:t>
      </w:r>
      <w:r>
        <w:rPr>
          <w:b/>
          <w:i/>
        </w:rPr>
        <w:t>t thêm cách đ</w:t>
      </w:r>
      <w:r>
        <w:rPr>
          <w:b/>
          <w:i/>
        </w:rPr>
        <w:t>ể</w:t>
      </w:r>
      <w:r>
        <w:rPr>
          <w:b/>
          <w:i/>
        </w:rPr>
        <w:t xml:space="preserve"> programmatically set target đ</w:t>
      </w:r>
      <w:r>
        <w:rPr>
          <w:b/>
          <w:i/>
        </w:rPr>
        <w:t>ể</w:t>
      </w:r>
      <w:r>
        <w:rPr>
          <w:b/>
          <w:i/>
        </w:rPr>
        <w:t xml:space="preserve"> follow và scan graph lúc đang ch</w:t>
      </w:r>
      <w:r>
        <w:rPr>
          <w:b/>
          <w:i/>
        </w:rPr>
        <w:t>ạ</w:t>
      </w:r>
      <w:r>
        <w:rPr>
          <w:b/>
          <w:i/>
        </w:rPr>
        <w:t>y game (gi</w:t>
      </w:r>
      <w:r>
        <w:rPr>
          <w:b/>
          <w:i/>
        </w:rPr>
        <w:t>ố</w:t>
      </w:r>
      <w:r>
        <w:rPr>
          <w:b/>
          <w:i/>
        </w:rPr>
        <w:t>ng Diablo, khi map là random ch</w:t>
      </w:r>
      <w:r>
        <w:rPr>
          <w:b/>
          <w:i/>
        </w:rPr>
        <w:t>ứ</w:t>
      </w:r>
      <w:r>
        <w:rPr>
          <w:b/>
          <w:i/>
        </w:rPr>
        <w:t xml:space="preserve"> không xây trư</w:t>
      </w:r>
      <w:r>
        <w:rPr>
          <w:b/>
          <w:i/>
        </w:rPr>
        <w:t>ớ</w:t>
      </w:r>
      <w:r>
        <w:rPr>
          <w:b/>
          <w:i/>
        </w:rPr>
        <w:t>c).</w:t>
      </w:r>
    </w:p>
    <w:p w:rsidR="005025F6" w:rsidRDefault="005025F6" w14:paraId="47AAE05C" w14:textId="77777777"/>
    <w:p w:rsidR="005025F6" w:rsidRDefault="00AF585E" w14:paraId="016DF45B" w14:textId="77777777">
      <w:r>
        <w:t>Step by step guide đ</w:t>
      </w:r>
      <w:r>
        <w:t>ể</w:t>
      </w:r>
      <w:r>
        <w:t xml:space="preserve"> tìm đư</w:t>
      </w:r>
      <w:r>
        <w:t>ờ</w:t>
      </w:r>
      <w:r>
        <w:t>ng ng</w:t>
      </w:r>
      <w:r>
        <w:t>ắ</w:t>
      </w:r>
      <w:r>
        <w:t>n nh</w:t>
      </w:r>
      <w:r>
        <w:t>ấ</w:t>
      </w:r>
      <w:r>
        <w:t>t cho 2D:</w:t>
      </w:r>
    </w:p>
    <w:p w:rsidR="005025F6" w:rsidRDefault="005025F6" w14:paraId="7243ECBF" w14:textId="77777777"/>
    <w:p w:rsidR="005025F6" w:rsidRDefault="00AF585E" w14:paraId="32DE433D" w14:textId="77777777">
      <w:pPr>
        <w:numPr>
          <w:ilvl w:val="0"/>
          <w:numId w:val="21"/>
        </w:numPr>
      </w:pPr>
      <w:r>
        <w:t>(Optional) Commit all changes vào Git trư</w:t>
      </w:r>
      <w:r>
        <w:t>ớ</w:t>
      </w:r>
      <w:r>
        <w:t>c khi làm.</w:t>
      </w:r>
    </w:p>
    <w:p w:rsidR="005025F6" w:rsidRDefault="00AF585E" w14:paraId="13C6571A" w14:textId="77777777">
      <w:pPr>
        <w:numPr>
          <w:ilvl w:val="0"/>
          <w:numId w:val="21"/>
        </w:numPr>
      </w:pPr>
      <w:r>
        <w:t>T</w:t>
      </w:r>
      <w:r>
        <w:t>ả</w:t>
      </w:r>
      <w:r>
        <w:t>i A* Pathfinding Project b</w:t>
      </w:r>
      <w:r>
        <w:t>ả</w:t>
      </w:r>
      <w:r>
        <w:t xml:space="preserve">n Free cho Unity. </w:t>
      </w:r>
      <w:hyperlink r:id="rId57">
        <w:r>
          <w:rPr>
            <w:color w:val="1155CC"/>
            <w:u w:val="single"/>
          </w:rPr>
          <w:t>https://arongranberg.com/astar/</w:t>
        </w:r>
      </w:hyperlink>
    </w:p>
    <w:p w:rsidR="005025F6" w:rsidRDefault="00AF585E" w14:paraId="3B082F0D" w14:textId="77777777">
      <w:pPr>
        <w:ind w:left="720"/>
      </w:pPr>
      <w:r>
        <w:rPr>
          <w:noProof/>
        </w:rPr>
        <w:lastRenderedPageBreak/>
        <w:drawing>
          <wp:inline distT="114300" distB="114300" distL="114300" distR="114300" wp14:anchorId="70DB2D18" wp14:editId="235DE39D">
            <wp:extent cx="4910138" cy="2381661"/>
            <wp:effectExtent l="0" t="0" r="0" b="0"/>
            <wp:docPr id="3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8"/>
                    <a:srcRect/>
                    <a:stretch>
                      <a:fillRect/>
                    </a:stretch>
                  </pic:blipFill>
                  <pic:spPr>
                    <a:xfrm>
                      <a:off x="0" y="0"/>
                      <a:ext cx="4910138" cy="2381661"/>
                    </a:xfrm>
                    <a:prstGeom prst="rect">
                      <a:avLst/>
                    </a:prstGeom>
                    <a:ln/>
                  </pic:spPr>
                </pic:pic>
              </a:graphicData>
            </a:graphic>
          </wp:inline>
        </w:drawing>
      </w:r>
    </w:p>
    <w:p w:rsidR="005025F6" w:rsidRDefault="00AF585E" w14:paraId="4401DED0" w14:textId="77777777">
      <w:pPr>
        <w:numPr>
          <w:ilvl w:val="0"/>
          <w:numId w:val="21"/>
        </w:numPr>
      </w:pPr>
      <w:r>
        <w:t>M</w:t>
      </w:r>
      <w:r>
        <w:t>ở</w:t>
      </w:r>
      <w:r>
        <w:t xml:space="preserve"> project Unity lên s</w:t>
      </w:r>
      <w:r>
        <w:t>ẵ</w:t>
      </w:r>
      <w:r>
        <w:t>n. Sau đó ch</w:t>
      </w:r>
      <w:r>
        <w:t>ạ</w:t>
      </w:r>
      <w:r>
        <w:t>y file .unitypackage v</w:t>
      </w:r>
      <w:r>
        <w:t>ừ</w:t>
      </w:r>
      <w:r>
        <w:t>a t</w:t>
      </w:r>
      <w:r>
        <w:t>ả</w:t>
      </w:r>
      <w:r>
        <w:t>i v</w:t>
      </w:r>
      <w:r>
        <w:t>ề</w:t>
      </w:r>
      <w:r>
        <w:t xml:space="preserve">. </w:t>
      </w:r>
      <w:r>
        <w:t>Unity yêu c</w:t>
      </w:r>
      <w:r>
        <w:t>ầ</w:t>
      </w:r>
      <w:r>
        <w:t>u import file trong package vào. B</w:t>
      </w:r>
      <w:r>
        <w:t>ấ</w:t>
      </w:r>
      <w:r>
        <w:t>m Import.</w:t>
      </w:r>
    </w:p>
    <w:p w:rsidR="005025F6" w:rsidRDefault="00AF585E" w14:paraId="16CDAA48" w14:textId="77777777">
      <w:pPr>
        <w:ind w:left="720"/>
      </w:pPr>
      <w:r>
        <w:rPr>
          <w:noProof/>
        </w:rPr>
        <w:drawing>
          <wp:inline distT="114300" distB="114300" distL="114300" distR="114300" wp14:anchorId="63F1B51B" wp14:editId="4ABDBA0E">
            <wp:extent cx="2152650" cy="2333625"/>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9"/>
                    <a:srcRect/>
                    <a:stretch>
                      <a:fillRect/>
                    </a:stretch>
                  </pic:blipFill>
                  <pic:spPr>
                    <a:xfrm>
                      <a:off x="0" y="0"/>
                      <a:ext cx="2152650" cy="2333625"/>
                    </a:xfrm>
                    <a:prstGeom prst="rect">
                      <a:avLst/>
                    </a:prstGeom>
                    <a:ln/>
                  </pic:spPr>
                </pic:pic>
              </a:graphicData>
            </a:graphic>
          </wp:inline>
        </w:drawing>
      </w:r>
    </w:p>
    <w:p w:rsidR="005025F6" w:rsidRDefault="00AF585E" w14:paraId="6B0A4207" w14:textId="77777777">
      <w:pPr>
        <w:numPr>
          <w:ilvl w:val="0"/>
          <w:numId w:val="21"/>
        </w:numPr>
      </w:pPr>
      <w:r>
        <w:t>T</w:t>
      </w:r>
      <w:r>
        <w:t>ạ</w:t>
      </w:r>
      <w:r>
        <w:t>o m</w:t>
      </w:r>
      <w:r>
        <w:t>ộ</w:t>
      </w:r>
      <w:r>
        <w:t xml:space="preserve">t GameObject </w:t>
      </w:r>
      <w:r>
        <w:t>ở</w:t>
      </w:r>
      <w:r>
        <w:t xml:space="preserve"> Scene mu</w:t>
      </w:r>
      <w:r>
        <w:t>ố</w:t>
      </w:r>
      <w:r>
        <w:t>n tìm đư</w:t>
      </w:r>
      <w:r>
        <w:t>ờ</w:t>
      </w:r>
      <w:r>
        <w:t>ng ng</w:t>
      </w:r>
      <w:r>
        <w:t>ắ</w:t>
      </w:r>
      <w:r>
        <w:t>n nh</w:t>
      </w:r>
      <w:r>
        <w:t>ấ</w:t>
      </w:r>
      <w:r>
        <w:t>t. Đ</w:t>
      </w:r>
      <w:r>
        <w:t>ặ</w:t>
      </w:r>
      <w:r>
        <w:t>t tên tu</w:t>
      </w:r>
      <w:r>
        <w:t>ỳ</w:t>
      </w:r>
      <w:r>
        <w:t xml:space="preserve"> ý, e.g. A*.</w:t>
      </w:r>
    </w:p>
    <w:p w:rsidR="005025F6" w:rsidRDefault="00AF585E" w14:paraId="0393F764" w14:textId="77777777">
      <w:pPr>
        <w:ind w:left="720"/>
      </w:pPr>
      <w:r>
        <w:rPr>
          <w:noProof/>
        </w:rPr>
        <w:drawing>
          <wp:inline distT="114300" distB="114300" distL="114300" distR="114300" wp14:anchorId="6B977E7B" wp14:editId="2DDC14E5">
            <wp:extent cx="2933700" cy="828675"/>
            <wp:effectExtent l="0" t="0" r="0" b="0"/>
            <wp:docPr id="120"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60"/>
                    <a:srcRect/>
                    <a:stretch>
                      <a:fillRect/>
                    </a:stretch>
                  </pic:blipFill>
                  <pic:spPr>
                    <a:xfrm>
                      <a:off x="0" y="0"/>
                      <a:ext cx="2933700" cy="828675"/>
                    </a:xfrm>
                    <a:prstGeom prst="rect">
                      <a:avLst/>
                    </a:prstGeom>
                    <a:ln/>
                  </pic:spPr>
                </pic:pic>
              </a:graphicData>
            </a:graphic>
          </wp:inline>
        </w:drawing>
      </w:r>
    </w:p>
    <w:p w:rsidR="005025F6" w:rsidRDefault="00AF585E" w14:paraId="5E8659B8" w14:textId="77777777">
      <w:pPr>
        <w:numPr>
          <w:ilvl w:val="0"/>
          <w:numId w:val="21"/>
        </w:numPr>
      </w:pPr>
      <w:r>
        <w:t>Add Component “Pathfinder” vào GameObject này. “Pathfinder” là component c</w:t>
      </w:r>
      <w:r>
        <w:t>ủ</w:t>
      </w:r>
      <w:r>
        <w:t>a A* Pathfinding Project, dùng đ</w:t>
      </w:r>
      <w:r>
        <w:t>ể</w:t>
      </w:r>
      <w:r>
        <w:t xml:space="preserve"> “find pat</w:t>
      </w:r>
      <w:r>
        <w:t>h”.</w:t>
      </w:r>
    </w:p>
    <w:p w:rsidR="005025F6" w:rsidRDefault="00AF585E" w14:paraId="632CCFFE" w14:textId="77777777">
      <w:pPr>
        <w:ind w:left="720"/>
      </w:pPr>
      <w:r>
        <w:rPr>
          <w:noProof/>
        </w:rPr>
        <w:drawing>
          <wp:inline distT="114300" distB="114300" distL="114300" distR="114300" wp14:anchorId="6F1A515B" wp14:editId="5FB00ACA">
            <wp:extent cx="4362450" cy="215265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1"/>
                    <a:srcRect/>
                    <a:stretch>
                      <a:fillRect/>
                    </a:stretch>
                  </pic:blipFill>
                  <pic:spPr>
                    <a:xfrm>
                      <a:off x="0" y="0"/>
                      <a:ext cx="4362450" cy="2152650"/>
                    </a:xfrm>
                    <a:prstGeom prst="rect">
                      <a:avLst/>
                    </a:prstGeom>
                    <a:ln/>
                  </pic:spPr>
                </pic:pic>
              </a:graphicData>
            </a:graphic>
          </wp:inline>
        </w:drawing>
      </w:r>
    </w:p>
    <w:p w:rsidR="005025F6" w:rsidRDefault="00AF585E" w14:paraId="49342F8B" w14:textId="77777777">
      <w:pPr>
        <w:numPr>
          <w:ilvl w:val="0"/>
          <w:numId w:val="21"/>
        </w:numPr>
      </w:pPr>
      <w:r>
        <w:lastRenderedPageBreak/>
        <w:t>B</w:t>
      </w:r>
      <w:r>
        <w:t>ấ</w:t>
      </w:r>
      <w:r>
        <w:t>m “Graphs”. Ch</w:t>
      </w:r>
      <w:r>
        <w:t>ọ</w:t>
      </w:r>
      <w:r>
        <w:t>n “Grid Graph”. Grid Graph s</w:t>
      </w:r>
      <w:r>
        <w:t>ẽ</w:t>
      </w:r>
      <w:r>
        <w:t xml:space="preserve"> v</w:t>
      </w:r>
      <w:r>
        <w:t>ẽ</w:t>
      </w:r>
      <w:r>
        <w:t xml:space="preserve"> (r</w:t>
      </w:r>
      <w:r>
        <w:t>ấ</w:t>
      </w:r>
      <w:r>
        <w:t>t nhi</w:t>
      </w:r>
      <w:r>
        <w:t>ề</w:t>
      </w:r>
      <w:r>
        <w:t>u) ô vuông và scan xem có ô vuông nào có v</w:t>
      </w:r>
      <w:r>
        <w:t>ậ</w:t>
      </w:r>
      <w:r>
        <w:t>t c</w:t>
      </w:r>
      <w:r>
        <w:t>ả</w:t>
      </w:r>
      <w:r>
        <w:t>n không. T</w:t>
      </w:r>
      <w:r>
        <w:t>ừ</w:t>
      </w:r>
      <w:r>
        <w:t xml:space="preserve"> thông tin v</w:t>
      </w:r>
      <w:r>
        <w:t>ậ</w:t>
      </w:r>
      <w:r>
        <w:t>t c</w:t>
      </w:r>
      <w:r>
        <w:t>ả</w:t>
      </w:r>
      <w:r>
        <w:t>n đó, nó s</w:t>
      </w:r>
      <w:r>
        <w:t>ẽ</w:t>
      </w:r>
      <w:r>
        <w:t xml:space="preserve"> tìm đư</w:t>
      </w:r>
      <w:r>
        <w:t>ờ</w:t>
      </w:r>
      <w:r>
        <w:t>ng ng</w:t>
      </w:r>
      <w:r>
        <w:t>ắ</w:t>
      </w:r>
      <w:r>
        <w:t>n nh</w:t>
      </w:r>
      <w:r>
        <w:t>ấ</w:t>
      </w:r>
      <w:r>
        <w:t>t.</w:t>
      </w:r>
    </w:p>
    <w:p w:rsidR="005025F6" w:rsidRDefault="00AF585E" w14:paraId="7210D364" w14:textId="77777777">
      <w:pPr>
        <w:ind w:left="720"/>
      </w:pPr>
      <w:r>
        <w:rPr>
          <w:noProof/>
        </w:rPr>
        <w:drawing>
          <wp:inline distT="114300" distB="114300" distL="114300" distR="114300" wp14:anchorId="7F9AD599" wp14:editId="72015633">
            <wp:extent cx="4638675" cy="1209675"/>
            <wp:effectExtent l="0" t="0" r="0" b="0"/>
            <wp:docPr id="8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62"/>
                    <a:srcRect/>
                    <a:stretch>
                      <a:fillRect/>
                    </a:stretch>
                  </pic:blipFill>
                  <pic:spPr>
                    <a:xfrm>
                      <a:off x="0" y="0"/>
                      <a:ext cx="4638675" cy="1209675"/>
                    </a:xfrm>
                    <a:prstGeom prst="rect">
                      <a:avLst/>
                    </a:prstGeom>
                    <a:ln/>
                  </pic:spPr>
                </pic:pic>
              </a:graphicData>
            </a:graphic>
          </wp:inline>
        </w:drawing>
      </w:r>
    </w:p>
    <w:p w:rsidR="005025F6" w:rsidRDefault="00AF585E" w14:paraId="0A8A92C0" w14:textId="77777777">
      <w:pPr>
        <w:numPr>
          <w:ilvl w:val="0"/>
          <w:numId w:val="21"/>
        </w:numPr>
      </w:pPr>
      <w:r>
        <w:t>Check “2D” đ</w:t>
      </w:r>
      <w:r>
        <w:t>ể</w:t>
      </w:r>
      <w:r>
        <w:t xml:space="preserve"> tìm đư</w:t>
      </w:r>
      <w:r>
        <w:t>ờ</w:t>
      </w:r>
      <w:r>
        <w:t>ng trong không gian 2D. Check “Use 2D Physics” đ</w:t>
      </w:r>
      <w:r>
        <w:t>ể</w:t>
      </w:r>
      <w:r>
        <w:t xml:space="preserve"> s</w:t>
      </w:r>
      <w:r>
        <w:t>ử</w:t>
      </w:r>
      <w:r>
        <w:t xml:space="preserve"> d</w:t>
      </w:r>
      <w:r>
        <w:t>ụ</w:t>
      </w:r>
      <w:r>
        <w:t>ng th</w:t>
      </w:r>
      <w:r>
        <w:t>ông tin 2D Physics đ</w:t>
      </w:r>
      <w:r>
        <w:t>ể</w:t>
      </w:r>
      <w:r>
        <w:t xml:space="preserve"> tìm đư</w:t>
      </w:r>
      <w:r>
        <w:t>ờ</w:t>
      </w:r>
      <w:r>
        <w:t>ng. Các thông tin khác có th</w:t>
      </w:r>
      <w:r>
        <w:t>ể</w:t>
      </w:r>
      <w:r>
        <w:t xml:space="preserve"> ch</w:t>
      </w:r>
      <w:r>
        <w:t>ỉ</w:t>
      </w:r>
      <w:r>
        <w:t>nh s</w:t>
      </w:r>
      <w:r>
        <w:t>ử</w:t>
      </w:r>
      <w:r>
        <w:t>a sau tu</w:t>
      </w:r>
      <w:r>
        <w:t>ỳ</w:t>
      </w:r>
      <w:r>
        <w:t xml:space="preserve"> theo project.</w:t>
      </w:r>
    </w:p>
    <w:p w:rsidR="005025F6" w:rsidRDefault="00AF585E" w14:paraId="012C8720" w14:textId="77777777">
      <w:pPr>
        <w:ind w:left="720"/>
      </w:pPr>
      <w:r>
        <w:rPr>
          <w:noProof/>
        </w:rPr>
        <w:drawing>
          <wp:inline distT="114300" distB="114300" distL="114300" distR="114300" wp14:anchorId="3854DA0A" wp14:editId="2A3D80AF">
            <wp:extent cx="4305300" cy="5876925"/>
            <wp:effectExtent l="0" t="0" r="0" b="0"/>
            <wp:docPr id="160"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63"/>
                    <a:srcRect/>
                    <a:stretch>
                      <a:fillRect/>
                    </a:stretch>
                  </pic:blipFill>
                  <pic:spPr>
                    <a:xfrm>
                      <a:off x="0" y="0"/>
                      <a:ext cx="4305300" cy="5876925"/>
                    </a:xfrm>
                    <a:prstGeom prst="rect">
                      <a:avLst/>
                    </a:prstGeom>
                    <a:ln/>
                  </pic:spPr>
                </pic:pic>
              </a:graphicData>
            </a:graphic>
          </wp:inline>
        </w:drawing>
      </w:r>
    </w:p>
    <w:p w:rsidR="005025F6" w:rsidRDefault="00AF585E" w14:paraId="24489305" w14:textId="77777777">
      <w:pPr>
        <w:numPr>
          <w:ilvl w:val="0"/>
          <w:numId w:val="21"/>
        </w:numPr>
      </w:pPr>
      <w:r>
        <w:t>V</w:t>
      </w:r>
      <w:r>
        <w:t>ớ</w:t>
      </w:r>
      <w:r>
        <w:t>i GameObject A* v</w:t>
      </w:r>
      <w:r>
        <w:t>ẫ</w:t>
      </w:r>
      <w:r>
        <w:t>n đang đư</w:t>
      </w:r>
      <w:r>
        <w:t>ợ</w:t>
      </w:r>
      <w:r>
        <w:t>c selected, truy c</w:t>
      </w:r>
      <w:r>
        <w:t>ậ</w:t>
      </w:r>
      <w:r>
        <w:t>p vào “Scale Tool” c</w:t>
      </w:r>
      <w:r>
        <w:t>ủ</w:t>
      </w:r>
      <w:r>
        <w:t xml:space="preserve">a Unity. </w:t>
      </w:r>
      <w:r>
        <w:t>Ở</w:t>
      </w:r>
      <w:r>
        <w:t xml:space="preserve"> trên màn hình Scene, kéo cho vùng Pathfinder to ra, bao tr</w:t>
      </w:r>
      <w:r>
        <w:t>ọ</w:t>
      </w:r>
      <w:r>
        <w:t>n (chèm ra cũng đư</w:t>
      </w:r>
      <w:r>
        <w:t>ợ</w:t>
      </w:r>
      <w:r>
        <w:t xml:space="preserve">c) </w:t>
      </w:r>
      <w:r>
        <w:lastRenderedPageBreak/>
        <w:t>c</w:t>
      </w:r>
      <w:r>
        <w:t>ả</w:t>
      </w:r>
      <w:r>
        <w:t xml:space="preserve"> vùng map mu</w:t>
      </w:r>
      <w:r>
        <w:t>ố</w:t>
      </w:r>
      <w:r>
        <w:t>n tìm đư</w:t>
      </w:r>
      <w:r>
        <w:t>ờ</w:t>
      </w:r>
      <w:r>
        <w:t>ng. (Hình dư</w:t>
      </w:r>
      <w:r>
        <w:t>ớ</w:t>
      </w:r>
      <w:r>
        <w:t>i không có map; Map s</w:t>
      </w:r>
      <w:r>
        <w:t>ẽ</w:t>
      </w:r>
      <w:r>
        <w:t xml:space="preserve"> đư</w:t>
      </w:r>
      <w:r>
        <w:t>ợ</w:t>
      </w:r>
      <w:r>
        <w:t>c generate ra khi ch</w:t>
      </w:r>
      <w:r>
        <w:t>ạ</w:t>
      </w:r>
      <w:r>
        <w:t>y game)</w:t>
      </w:r>
    </w:p>
    <w:p w:rsidR="005025F6" w:rsidRDefault="00AF585E" w14:paraId="0F3CE9BB" w14:textId="77777777">
      <w:pPr>
        <w:ind w:left="720"/>
      </w:pPr>
      <w:r>
        <w:rPr>
          <w:noProof/>
        </w:rPr>
        <w:drawing>
          <wp:inline distT="114300" distB="114300" distL="114300" distR="114300" wp14:anchorId="147E8541" wp14:editId="54CAD39F">
            <wp:extent cx="4357688" cy="2093954"/>
            <wp:effectExtent l="0" t="0" r="0" b="0"/>
            <wp:docPr id="141"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64"/>
                    <a:srcRect/>
                    <a:stretch>
                      <a:fillRect/>
                    </a:stretch>
                  </pic:blipFill>
                  <pic:spPr>
                    <a:xfrm>
                      <a:off x="0" y="0"/>
                      <a:ext cx="4357688" cy="2093954"/>
                    </a:xfrm>
                    <a:prstGeom prst="rect">
                      <a:avLst/>
                    </a:prstGeom>
                    <a:ln/>
                  </pic:spPr>
                </pic:pic>
              </a:graphicData>
            </a:graphic>
          </wp:inline>
        </w:drawing>
      </w:r>
    </w:p>
    <w:p w:rsidR="005025F6" w:rsidRDefault="00AF585E" w14:paraId="2EDF71C8" w14:textId="77777777">
      <w:pPr>
        <w:numPr>
          <w:ilvl w:val="0"/>
          <w:numId w:val="21"/>
        </w:numPr>
      </w:pPr>
      <w:r>
        <w:t>Ta c</w:t>
      </w:r>
      <w:r>
        <w:t>ầ</w:t>
      </w:r>
      <w:r>
        <w:t>n đ</w:t>
      </w:r>
      <w:r>
        <w:t>ị</w:t>
      </w:r>
      <w:r>
        <w:t>nh ra “v</w:t>
      </w:r>
      <w:r>
        <w:t>ậ</w:t>
      </w:r>
      <w:r>
        <w:t>t c</w:t>
      </w:r>
      <w:r>
        <w:t>ả</w:t>
      </w:r>
      <w:r>
        <w:t>n” mà Pathfinding ph</w:t>
      </w:r>
      <w:r>
        <w:t>ả</w:t>
      </w:r>
      <w:r>
        <w:t>i tránh. L</w:t>
      </w:r>
      <w:r>
        <w:t>ấ</w:t>
      </w:r>
      <w:r>
        <w:t>y ví d</w:t>
      </w:r>
      <w:r>
        <w:t>ụ</w:t>
      </w:r>
      <w:r>
        <w:t xml:space="preserve"> m</w:t>
      </w:r>
      <w:r>
        <w:t>ộ</w:t>
      </w:r>
      <w:r>
        <w:t xml:space="preserve">t Prefab như </w:t>
      </w:r>
      <w:r>
        <w:t>ở</w:t>
      </w:r>
      <w:r>
        <w:t xml:space="preserve"> dư</w:t>
      </w:r>
      <w:r>
        <w:t>ớ</w:t>
      </w:r>
      <w:r>
        <w:t>i (Có th</w:t>
      </w:r>
      <w:r>
        <w:t>ể</w:t>
      </w:r>
      <w:r>
        <w:t xml:space="preserve"> là Tilemap ho</w:t>
      </w:r>
      <w:r>
        <w:t>ặ</w:t>
      </w:r>
      <w:r>
        <w:t>c GameObject, b</w:t>
      </w:r>
      <w:r>
        <w:t>ấ</w:t>
      </w:r>
      <w:r>
        <w:t>t c</w:t>
      </w:r>
      <w:r>
        <w:t>ứ</w:t>
      </w:r>
      <w:r>
        <w:t xml:space="preserve"> cái gì mà gán đư</w:t>
      </w:r>
      <w:r>
        <w:t>ợ</w:t>
      </w:r>
      <w:r>
        <w:t>c Layer và có 2D Ph</w:t>
      </w:r>
      <w:r>
        <w:t>ysic). Prefab này c</w:t>
      </w:r>
      <w:r>
        <w:t>ầ</w:t>
      </w:r>
      <w:r>
        <w:t>n đư</w:t>
      </w:r>
      <w:r>
        <w:t>ợ</w:t>
      </w:r>
      <w:r>
        <w:t>c gán m</w:t>
      </w:r>
      <w:r>
        <w:t>ộ</w:t>
      </w:r>
      <w:r>
        <w:t>t Layer nào đó, g</w:t>
      </w:r>
      <w:r>
        <w:t>ọ</w:t>
      </w:r>
      <w:r>
        <w:t>i là Layer v</w:t>
      </w:r>
      <w:r>
        <w:t>ậ</w:t>
      </w:r>
      <w:r>
        <w:t>t c</w:t>
      </w:r>
      <w:r>
        <w:t>ả</w:t>
      </w:r>
      <w:r>
        <w:t>n, i.e. Obstacle. Có th</w:t>
      </w:r>
      <w:r>
        <w:t>ể</w:t>
      </w:r>
      <w:r>
        <w:t xml:space="preserve"> t</w:t>
      </w:r>
      <w:r>
        <w:t>ạ</w:t>
      </w:r>
      <w:r>
        <w:t>o thêm Layer tu</w:t>
      </w:r>
      <w:r>
        <w:t>ỳ</w:t>
      </w:r>
      <w:r>
        <w:t xml:space="preserve"> ý trong Unity, chi ti</w:t>
      </w:r>
      <w:r>
        <w:t>ế</w:t>
      </w:r>
      <w:r>
        <w:t>t Google. Thêm n</w:t>
      </w:r>
      <w:r>
        <w:t>ữ</w:t>
      </w:r>
      <w:r>
        <w:t>a là ph</w:t>
      </w:r>
      <w:r>
        <w:t>ả</w:t>
      </w:r>
      <w:r>
        <w:t>i có đ</w:t>
      </w:r>
      <w:r>
        <w:t>ị</w:t>
      </w:r>
      <w:r>
        <w:t>nh nghĩa xem ph</w:t>
      </w:r>
      <w:r>
        <w:t>ầ</w:t>
      </w:r>
      <w:r>
        <w:t>n nào c</w:t>
      </w:r>
      <w:r>
        <w:t>ủ</w:t>
      </w:r>
      <w:r>
        <w:t>a nó s</w:t>
      </w:r>
      <w:r>
        <w:t>ẽ</w:t>
      </w:r>
      <w:r>
        <w:t xml:space="preserve"> không đư</w:t>
      </w:r>
      <w:r>
        <w:t>ợ</w:t>
      </w:r>
      <w:r>
        <w:t>c đi qua, i.e. b</w:t>
      </w:r>
      <w:r>
        <w:t>ằ</w:t>
      </w:r>
      <w:r>
        <w:t>ng Box Collider 2D (Collider nào</w:t>
      </w:r>
      <w:r>
        <w:t xml:space="preserve"> cũng đư</w:t>
      </w:r>
      <w:r>
        <w:t>ợ</w:t>
      </w:r>
      <w:r>
        <w:t>c).</w:t>
      </w:r>
    </w:p>
    <w:p w:rsidR="005025F6" w:rsidRDefault="00AF585E" w14:paraId="4D1CC263" w14:textId="77777777">
      <w:pPr>
        <w:ind w:left="720"/>
      </w:pPr>
      <w:r>
        <w:rPr>
          <w:noProof/>
        </w:rPr>
        <w:drawing>
          <wp:inline distT="114300" distB="114300" distL="114300" distR="114300" wp14:anchorId="04255FC5" wp14:editId="28D7B659">
            <wp:extent cx="5731200" cy="4013200"/>
            <wp:effectExtent l="0" t="0" r="0" b="0"/>
            <wp:docPr id="156"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65"/>
                    <a:srcRect/>
                    <a:stretch>
                      <a:fillRect/>
                    </a:stretch>
                  </pic:blipFill>
                  <pic:spPr>
                    <a:xfrm>
                      <a:off x="0" y="0"/>
                      <a:ext cx="5731200" cy="4013200"/>
                    </a:xfrm>
                    <a:prstGeom prst="rect">
                      <a:avLst/>
                    </a:prstGeom>
                    <a:ln/>
                  </pic:spPr>
                </pic:pic>
              </a:graphicData>
            </a:graphic>
          </wp:inline>
        </w:drawing>
      </w:r>
    </w:p>
    <w:p w:rsidR="005025F6" w:rsidRDefault="00AF585E" w14:paraId="635A1F0D" w14:textId="77777777">
      <w:pPr>
        <w:numPr>
          <w:ilvl w:val="0"/>
          <w:numId w:val="21"/>
        </w:numPr>
      </w:pPr>
      <w:r>
        <w:t>Quay l</w:t>
      </w:r>
      <w:r>
        <w:t>ạ</w:t>
      </w:r>
      <w:r>
        <w:t>i component Pathfinding c</w:t>
      </w:r>
      <w:r>
        <w:t>ủ</w:t>
      </w:r>
      <w:r>
        <w:t>a GameObject A*. T</w:t>
      </w:r>
      <w:r>
        <w:t>ạ</w:t>
      </w:r>
      <w:r>
        <w:t>i “Obstacle Layer Mask”, ch</w:t>
      </w:r>
      <w:r>
        <w:t>ọ</w:t>
      </w:r>
      <w:r>
        <w:t>n Layer đã gán cho Prefab như trên, i.e. Obstacle.</w:t>
      </w:r>
    </w:p>
    <w:p w:rsidR="005025F6" w:rsidRDefault="00AF585E" w14:paraId="13661808" w14:textId="77777777">
      <w:pPr>
        <w:ind w:left="720"/>
      </w:pPr>
      <w:r>
        <w:rPr>
          <w:noProof/>
        </w:rPr>
        <w:lastRenderedPageBreak/>
        <w:drawing>
          <wp:inline distT="114300" distB="114300" distL="114300" distR="114300" wp14:anchorId="767B4D7E" wp14:editId="7358E0D1">
            <wp:extent cx="2290763" cy="3247547"/>
            <wp:effectExtent l="0" t="0" r="0" b="0"/>
            <wp:docPr id="68"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66"/>
                    <a:srcRect/>
                    <a:stretch>
                      <a:fillRect/>
                    </a:stretch>
                  </pic:blipFill>
                  <pic:spPr>
                    <a:xfrm>
                      <a:off x="0" y="0"/>
                      <a:ext cx="2290763" cy="3247547"/>
                    </a:xfrm>
                    <a:prstGeom prst="rect">
                      <a:avLst/>
                    </a:prstGeom>
                    <a:ln/>
                  </pic:spPr>
                </pic:pic>
              </a:graphicData>
            </a:graphic>
          </wp:inline>
        </w:drawing>
      </w:r>
    </w:p>
    <w:p w:rsidR="005025F6" w:rsidRDefault="00AF585E" w14:paraId="4EB4AA5F" w14:textId="77777777">
      <w:pPr>
        <w:numPr>
          <w:ilvl w:val="0"/>
          <w:numId w:val="21"/>
        </w:numPr>
      </w:pPr>
      <w:r>
        <w:t>N</w:t>
      </w:r>
      <w:r>
        <w:t>ế</w:t>
      </w:r>
      <w:r>
        <w:t>u đã có map thì có th</w:t>
      </w:r>
      <w:r>
        <w:t>ể</w:t>
      </w:r>
      <w:r>
        <w:t xml:space="preserve"> select GameObject A* r</w:t>
      </w:r>
      <w:r>
        <w:t>ồ</w:t>
      </w:r>
      <w:r>
        <w:t xml:space="preserve">i </w:t>
      </w:r>
      <w:r>
        <w:t>ở</w:t>
      </w:r>
      <w:r>
        <w:t xml:space="preserve"> trong màn hình Scene b</w:t>
      </w:r>
      <w:r>
        <w:t>ấ</w:t>
      </w:r>
      <w:r>
        <w:t>m Scan. Nó s</w:t>
      </w:r>
      <w:r>
        <w:t>ẽ</w:t>
      </w:r>
      <w:r>
        <w:t xml:space="preserve"> generate ra</w:t>
      </w:r>
      <w:r>
        <w:t xml:space="preserve"> Grid Graph s</w:t>
      </w:r>
      <w:r>
        <w:t>ẽ</w:t>
      </w:r>
      <w:r>
        <w:t xml:space="preserve"> dùng đ</w:t>
      </w:r>
      <w:r>
        <w:t>ể</w:t>
      </w:r>
      <w:r>
        <w:t xml:space="preserve"> tìm đư</w:t>
      </w:r>
      <w:r>
        <w:t>ờ</w:t>
      </w:r>
      <w:r>
        <w:t>ng. Không có thì có th</w:t>
      </w:r>
      <w:r>
        <w:t>ể</w:t>
      </w:r>
      <w:r>
        <w:t xml:space="preserve"> ti</w:t>
      </w:r>
      <w:r>
        <w:t>ế</w:t>
      </w:r>
      <w:r>
        <w:t>p t</w:t>
      </w:r>
      <w:r>
        <w:t>ụ</w:t>
      </w:r>
      <w:r>
        <w:t>c làm ti</w:t>
      </w:r>
      <w:r>
        <w:t>ế</w:t>
      </w:r>
      <w:r>
        <w:t>p, v</w:t>
      </w:r>
      <w:r>
        <w:t>ề</w:t>
      </w:r>
      <w:r>
        <w:t xml:space="preserve"> sau s</w:t>
      </w:r>
      <w:r>
        <w:t>ẽ</w:t>
      </w:r>
      <w:r>
        <w:t xml:space="preserve"> scan programmatically trong Script.</w:t>
      </w:r>
    </w:p>
    <w:p w:rsidR="005025F6" w:rsidRDefault="00AF585E" w14:paraId="03F8D296" w14:textId="77777777">
      <w:pPr>
        <w:numPr>
          <w:ilvl w:val="0"/>
          <w:numId w:val="21"/>
        </w:numPr>
      </w:pPr>
      <w:r>
        <w:t>Ch</w:t>
      </w:r>
      <w:r>
        <w:t>ọ</w:t>
      </w:r>
      <w:r>
        <w:t>n GameObject mu</w:t>
      </w:r>
      <w:r>
        <w:t>ố</w:t>
      </w:r>
      <w:r>
        <w:t>n tìm đư</w:t>
      </w:r>
      <w:r>
        <w:t>ờ</w:t>
      </w:r>
      <w:r>
        <w:t>ng đ</w:t>
      </w:r>
      <w:r>
        <w:t>ể</w:t>
      </w:r>
      <w:r>
        <w:t xml:space="preserve"> đi. Trong Pacman thì có th</w:t>
      </w:r>
      <w:r>
        <w:t>ể</w:t>
      </w:r>
      <w:r>
        <w:t xml:space="preserve"> là con c</w:t>
      </w:r>
      <w:r>
        <w:t>ạ</w:t>
      </w:r>
      <w:r>
        <w:t>p c</w:t>
      </w:r>
      <w:r>
        <w:t>ạ</w:t>
      </w:r>
      <w:r>
        <w:t>p. Add Component cho con này, search “AIPath (2D,3D)” và ch</w:t>
      </w:r>
      <w:r>
        <w:t>ọ</w:t>
      </w:r>
      <w:r>
        <w:t>n.</w:t>
      </w:r>
    </w:p>
    <w:p w:rsidR="005025F6" w:rsidRDefault="00AF585E" w14:paraId="7BB37052" w14:textId="77777777">
      <w:pPr>
        <w:numPr>
          <w:ilvl w:val="0"/>
          <w:numId w:val="21"/>
        </w:numPr>
      </w:pPr>
      <w:r>
        <w:t>Nó s</w:t>
      </w:r>
      <w:r>
        <w:t>ẽ</w:t>
      </w:r>
      <w:r>
        <w:t xml:space="preserve"> thêm 2 scripts: “Seeker” &amp; “AIPath (2D,3D)” vào cho con này (t</w:t>
      </w:r>
      <w:r>
        <w:t>ạ</w:t>
      </w:r>
      <w:r>
        <w:t>m g</w:t>
      </w:r>
      <w:r>
        <w:t>ọ</w:t>
      </w:r>
      <w:r>
        <w:t>i là Enemy). Gi</w:t>
      </w:r>
      <w:r>
        <w:t>ờ</w:t>
      </w:r>
      <w:r>
        <w:t xml:space="preserve"> đi</w:t>
      </w:r>
      <w:r>
        <w:t>ề</w:t>
      </w:r>
      <w:r>
        <w:t>u ch</w:t>
      </w:r>
      <w:r>
        <w:t>ỉ</w:t>
      </w:r>
      <w:r>
        <w:t>nh script AIPath đ</w:t>
      </w:r>
      <w:r>
        <w:t>ể</w:t>
      </w:r>
      <w:r>
        <w:t xml:space="preserve"> setup cho con này tìm đư</w:t>
      </w:r>
      <w:r>
        <w:t>ờ</w:t>
      </w:r>
      <w:r>
        <w:t>ng th</w:t>
      </w:r>
      <w:r>
        <w:t>ế</w:t>
      </w:r>
      <w:r>
        <w:t xml:space="preserve"> nào. Ch</w:t>
      </w:r>
      <w:r>
        <w:t>ỉ</w:t>
      </w:r>
      <w:r>
        <w:t>nh “Orientation” thành YAxisForward (for 2D games). Ch</w:t>
      </w:r>
      <w:r>
        <w:t>ỉ</w:t>
      </w:r>
      <w:r>
        <w:t>nh Gravity thành None đ</w:t>
      </w:r>
      <w:r>
        <w:t>ể</w:t>
      </w:r>
      <w:r>
        <w:t xml:space="preserve"> nó không rơi. T</w:t>
      </w:r>
      <w:r>
        <w:t>ắ</w:t>
      </w:r>
      <w:r>
        <w:t>t</w:t>
      </w:r>
      <w:r>
        <w:t xml:space="preserve"> “Enable rotation” đ</w:t>
      </w:r>
      <w:r>
        <w:t>ể</w:t>
      </w:r>
      <w:r>
        <w:t xml:space="preserve"> lúc tìm đư</w:t>
      </w:r>
      <w:r>
        <w:t>ờ</w:t>
      </w:r>
      <w:r>
        <w:t>ng nó không xoay rotate. Còn l</w:t>
      </w:r>
      <w:r>
        <w:t>ạ</w:t>
      </w:r>
      <w:r>
        <w:t>i các properties khác, tu</w:t>
      </w:r>
      <w:r>
        <w:t>ỳ</w:t>
      </w:r>
      <w:r>
        <w:t xml:space="preserve"> ch</w:t>
      </w:r>
      <w:r>
        <w:t>ỉ</w:t>
      </w:r>
      <w:r>
        <w:t>nh theo ý mu</w:t>
      </w:r>
      <w:r>
        <w:t>ố</w:t>
      </w:r>
      <w:r>
        <w:t>n.</w:t>
      </w:r>
    </w:p>
    <w:p w:rsidR="005025F6" w:rsidRDefault="00AF585E" w14:paraId="2DE903F5" w14:textId="77777777">
      <w:pPr>
        <w:ind w:left="720"/>
      </w:pPr>
      <w:r>
        <w:rPr>
          <w:noProof/>
        </w:rPr>
        <w:lastRenderedPageBreak/>
        <w:drawing>
          <wp:inline distT="114300" distB="114300" distL="114300" distR="114300" wp14:anchorId="33B5B07B" wp14:editId="5C403094">
            <wp:extent cx="4371975" cy="5010150"/>
            <wp:effectExtent l="0" t="0" r="0" b="0"/>
            <wp:docPr id="131"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67"/>
                    <a:srcRect/>
                    <a:stretch>
                      <a:fillRect/>
                    </a:stretch>
                  </pic:blipFill>
                  <pic:spPr>
                    <a:xfrm>
                      <a:off x="0" y="0"/>
                      <a:ext cx="4371975" cy="5010150"/>
                    </a:xfrm>
                    <a:prstGeom prst="rect">
                      <a:avLst/>
                    </a:prstGeom>
                    <a:ln/>
                  </pic:spPr>
                </pic:pic>
              </a:graphicData>
            </a:graphic>
          </wp:inline>
        </w:drawing>
      </w:r>
    </w:p>
    <w:p w:rsidR="005025F6" w:rsidRDefault="00AF585E" w14:paraId="5F49A5BE" w14:textId="77777777">
      <w:pPr>
        <w:numPr>
          <w:ilvl w:val="0"/>
          <w:numId w:val="21"/>
        </w:numPr>
      </w:pPr>
      <w:r>
        <w:t>Thêm ti</w:t>
      </w:r>
      <w:r>
        <w:t>ế</w:t>
      </w:r>
      <w:r>
        <w:t>p component/script “AI Destination Setter”. Sau đó, n</w:t>
      </w:r>
      <w:r>
        <w:t>ế</w:t>
      </w:r>
      <w:r>
        <w:t>u đã có s</w:t>
      </w:r>
      <w:r>
        <w:t>ẵ</w:t>
      </w:r>
      <w:r>
        <w:t>n target mu</w:t>
      </w:r>
      <w:r>
        <w:t>ố</w:t>
      </w:r>
      <w:r>
        <w:t>n đu</w:t>
      </w:r>
      <w:r>
        <w:t>ổ</w:t>
      </w:r>
      <w:r>
        <w:t xml:space="preserve">i </w:t>
      </w:r>
      <w:r>
        <w:t>ở</w:t>
      </w:r>
      <w:r>
        <w:t xml:space="preserve"> trong Scene thì kéo vào ph</w:t>
      </w:r>
      <w:r>
        <w:t>ầ</w:t>
      </w:r>
      <w:r>
        <w:t>n Target c</w:t>
      </w:r>
      <w:r>
        <w:t>ủ</w:t>
      </w:r>
      <w:r>
        <w:t>a script này.</w:t>
      </w:r>
      <w:r>
        <w:t xml:space="preserve"> N</w:t>
      </w:r>
      <w:r>
        <w:t>ế</w:t>
      </w:r>
      <w:r>
        <w:t>u chưa có, làm ti</w:t>
      </w:r>
      <w:r>
        <w:t>ế</w:t>
      </w:r>
      <w:r>
        <w:t>p, v</w:t>
      </w:r>
      <w:r>
        <w:t>ề</w:t>
      </w:r>
      <w:r>
        <w:t xml:space="preserve"> sau s</w:t>
      </w:r>
      <w:r>
        <w:t>ẽ</w:t>
      </w:r>
      <w:r>
        <w:t xml:space="preserve"> set target programmatically trong script.</w:t>
      </w:r>
    </w:p>
    <w:p w:rsidR="005025F6" w:rsidRDefault="00AF585E" w14:paraId="27685EC3" w14:textId="77777777">
      <w:pPr>
        <w:ind w:left="720"/>
      </w:pPr>
      <w:r>
        <w:rPr>
          <w:noProof/>
        </w:rPr>
        <w:drawing>
          <wp:inline distT="114300" distB="114300" distL="114300" distR="114300" wp14:anchorId="25948C10" wp14:editId="4ECE03AD">
            <wp:extent cx="4276725" cy="70485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68"/>
                    <a:srcRect/>
                    <a:stretch>
                      <a:fillRect/>
                    </a:stretch>
                  </pic:blipFill>
                  <pic:spPr>
                    <a:xfrm>
                      <a:off x="0" y="0"/>
                      <a:ext cx="4276725" cy="704850"/>
                    </a:xfrm>
                    <a:prstGeom prst="rect">
                      <a:avLst/>
                    </a:prstGeom>
                    <a:ln/>
                  </pic:spPr>
                </pic:pic>
              </a:graphicData>
            </a:graphic>
          </wp:inline>
        </w:drawing>
      </w:r>
    </w:p>
    <w:p w:rsidR="005025F6" w:rsidRDefault="00AF585E" w14:paraId="6A083887" w14:textId="77777777">
      <w:pPr>
        <w:numPr>
          <w:ilvl w:val="0"/>
          <w:numId w:val="21"/>
        </w:numPr>
      </w:pPr>
      <w:r>
        <w:t>Thêm Collider cho Enemy đ</w:t>
      </w:r>
      <w:r>
        <w:t>ể</w:t>
      </w:r>
      <w:r>
        <w:t xml:space="preserve"> nó th</w:t>
      </w:r>
      <w:r>
        <w:t>ự</w:t>
      </w:r>
      <w:r>
        <w:t>c hi</w:t>
      </w:r>
      <w:r>
        <w:t>ệ</w:t>
      </w:r>
      <w:r>
        <w:t>n s</w:t>
      </w:r>
      <w:r>
        <w:t>ử</w:t>
      </w:r>
      <w:r>
        <w:t xml:space="preserve"> d</w:t>
      </w:r>
      <w:r>
        <w:t>ụ</w:t>
      </w:r>
      <w:r>
        <w:t>ng 2D Physic đ</w:t>
      </w:r>
      <w:r>
        <w:t>ể</w:t>
      </w:r>
      <w:r>
        <w:t xml:space="preserve"> tìm đư</w:t>
      </w:r>
      <w:r>
        <w:t>ờ</w:t>
      </w:r>
      <w:r>
        <w:t xml:space="preserve">ng. </w:t>
      </w:r>
      <w:r>
        <w:t>Ở</w:t>
      </w:r>
      <w:r>
        <w:t xml:space="preserve"> đây ví d</w:t>
      </w:r>
      <w:r>
        <w:t>ụ</w:t>
      </w:r>
      <w:r>
        <w:t xml:space="preserve"> Circle Collider 2D.</w:t>
      </w:r>
    </w:p>
    <w:p w:rsidR="005025F6" w:rsidRDefault="00AF585E" w14:paraId="586D7D24" w14:textId="77777777">
      <w:pPr>
        <w:ind w:left="720"/>
      </w:pPr>
      <w:r>
        <w:rPr>
          <w:noProof/>
        </w:rPr>
        <w:drawing>
          <wp:inline distT="114300" distB="114300" distL="114300" distR="114300" wp14:anchorId="506FD0B9" wp14:editId="6CA730FB">
            <wp:extent cx="4333875" cy="1704975"/>
            <wp:effectExtent l="0" t="0" r="0" b="0"/>
            <wp:docPr id="14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69"/>
                    <a:srcRect/>
                    <a:stretch>
                      <a:fillRect/>
                    </a:stretch>
                  </pic:blipFill>
                  <pic:spPr>
                    <a:xfrm>
                      <a:off x="0" y="0"/>
                      <a:ext cx="4333875" cy="1704975"/>
                    </a:xfrm>
                    <a:prstGeom prst="rect">
                      <a:avLst/>
                    </a:prstGeom>
                    <a:ln/>
                  </pic:spPr>
                </pic:pic>
              </a:graphicData>
            </a:graphic>
          </wp:inline>
        </w:drawing>
      </w:r>
    </w:p>
    <w:p w:rsidR="005025F6" w:rsidRDefault="00AF585E" w14:paraId="7B66AFB5" w14:textId="77777777">
      <w:pPr>
        <w:numPr>
          <w:ilvl w:val="0"/>
          <w:numId w:val="21"/>
        </w:numPr>
      </w:pPr>
      <w:r>
        <w:t>Đ</w:t>
      </w:r>
      <w:r>
        <w:t>ế</w:t>
      </w:r>
      <w:r>
        <w:t>n đây, n</w:t>
      </w:r>
      <w:r>
        <w:t>ế</w:t>
      </w:r>
      <w:r>
        <w:t>u không c</w:t>
      </w:r>
      <w:r>
        <w:t>ầ</w:t>
      </w:r>
      <w:r>
        <w:t>n Scan Graph hay set target đ</w:t>
      </w:r>
      <w:r>
        <w:t>ể</w:t>
      </w:r>
      <w:r>
        <w:t xml:space="preserve"> follow “programmatic</w:t>
      </w:r>
      <w:r>
        <w:t>ally” b</w:t>
      </w:r>
      <w:r>
        <w:t>ằ</w:t>
      </w:r>
      <w:r>
        <w:t>ng script, thì ch</w:t>
      </w:r>
      <w:r>
        <w:t>ạ</w:t>
      </w:r>
      <w:r>
        <w:t>y scene lên nó s</w:t>
      </w:r>
      <w:r>
        <w:t>ẽ</w:t>
      </w:r>
      <w:r>
        <w:t xml:space="preserve"> follow theo target, tránh obstacle. Có th</w:t>
      </w:r>
      <w:r>
        <w:t>ể</w:t>
      </w:r>
      <w:r>
        <w:t xml:space="preserve"> vào </w:t>
      </w:r>
      <w:r>
        <w:lastRenderedPageBreak/>
        <w:t>Gizmos -&gt; check Seeker đ</w:t>
      </w:r>
      <w:r>
        <w:t>ể</w:t>
      </w:r>
      <w:r>
        <w:t xml:space="preserve"> nhìn đư</w:t>
      </w:r>
      <w:r>
        <w:t>ờ</w:t>
      </w:r>
      <w:r>
        <w:t>ng màu xanh lá, là đư</w:t>
      </w:r>
      <w:r>
        <w:t>ờ</w:t>
      </w:r>
      <w:r>
        <w:t>ng đi ng</w:t>
      </w:r>
      <w:r>
        <w:t>ắ</w:t>
      </w:r>
      <w:r>
        <w:t>n nh</w:t>
      </w:r>
      <w:r>
        <w:t>ấ</w:t>
      </w:r>
      <w:r>
        <w:t>t mà nó tìm đư</w:t>
      </w:r>
      <w:r>
        <w:t>ợ</w:t>
      </w:r>
      <w:r>
        <w:t>c.</w:t>
      </w:r>
    </w:p>
    <w:p w:rsidR="005025F6" w:rsidRDefault="00AF585E" w14:paraId="2D6FA698" w14:textId="77777777">
      <w:pPr>
        <w:ind w:left="720"/>
      </w:pPr>
      <w:r>
        <w:rPr>
          <w:noProof/>
        </w:rPr>
        <w:drawing>
          <wp:inline distT="114300" distB="114300" distL="114300" distR="114300" wp14:anchorId="650EFCFA" wp14:editId="0B0BDCF6">
            <wp:extent cx="5731200" cy="6070600"/>
            <wp:effectExtent l="0" t="0" r="0" b="0"/>
            <wp:docPr id="114"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70"/>
                    <a:srcRect/>
                    <a:stretch>
                      <a:fillRect/>
                    </a:stretch>
                  </pic:blipFill>
                  <pic:spPr>
                    <a:xfrm>
                      <a:off x="0" y="0"/>
                      <a:ext cx="5731200" cy="6070600"/>
                    </a:xfrm>
                    <a:prstGeom prst="rect">
                      <a:avLst/>
                    </a:prstGeom>
                    <a:ln/>
                  </pic:spPr>
                </pic:pic>
              </a:graphicData>
            </a:graphic>
          </wp:inline>
        </w:drawing>
      </w:r>
    </w:p>
    <w:p w:rsidR="005025F6" w:rsidRDefault="00AF585E" w14:paraId="2F56E82A" w14:textId="77777777">
      <w:pPr>
        <w:numPr>
          <w:ilvl w:val="0"/>
          <w:numId w:val="21"/>
        </w:numPr>
      </w:pPr>
      <w:r>
        <w:t>(Optional) N</w:t>
      </w:r>
      <w:r>
        <w:t>ế</w:t>
      </w:r>
      <w:r>
        <w:t>u c</w:t>
      </w:r>
      <w:r>
        <w:t>ầ</w:t>
      </w:r>
      <w:r>
        <w:t>n</w:t>
      </w:r>
      <w:r>
        <w:t xml:space="preserve"> programmatically set target đ</w:t>
      </w:r>
      <w:r>
        <w:t>ể</w:t>
      </w:r>
      <w:r>
        <w:t xml:space="preserve"> follow, và scan graph lúc map đư</w:t>
      </w:r>
      <w:r>
        <w:t>ợ</w:t>
      </w:r>
      <w:r>
        <w:t>c generate ra (gi</w:t>
      </w:r>
      <w:r>
        <w:t>ố</w:t>
      </w:r>
      <w:r>
        <w:t>ng như trong Diablo, map đư</w:t>
      </w:r>
      <w:r>
        <w:t>ợ</w:t>
      </w:r>
      <w:r>
        <w:t>c generate khi ch</w:t>
      </w:r>
      <w:r>
        <w:t>ạ</w:t>
      </w:r>
      <w:r>
        <w:t>y game ch</w:t>
      </w:r>
      <w:r>
        <w:t>ứ</w:t>
      </w:r>
      <w:r>
        <w:t xml:space="preserve"> không làm trư</w:t>
      </w:r>
      <w:r>
        <w:t>ớ</w:t>
      </w:r>
      <w:r>
        <w:t>c) thì làm theo như sau.</w:t>
      </w:r>
    </w:p>
    <w:p w:rsidR="005025F6" w:rsidRDefault="00AF585E" w14:paraId="34157005" w14:textId="77777777">
      <w:pPr>
        <w:numPr>
          <w:ilvl w:val="1"/>
          <w:numId w:val="21"/>
        </w:numPr>
      </w:pPr>
      <w:r>
        <w:t>Đ</w:t>
      </w:r>
      <w:r>
        <w:t>ể</w:t>
      </w:r>
      <w:r>
        <w:t xml:space="preserve"> set target programmatically cho AIDestinationSetter, l</w:t>
      </w:r>
      <w:r>
        <w:t>ấ</w:t>
      </w:r>
      <w:r>
        <w:t>y cái script này ra</w:t>
      </w:r>
      <w:r>
        <w:t>. Sau đó set m</w:t>
      </w:r>
      <w:r>
        <w:t>ộ</w:t>
      </w:r>
      <w:r>
        <w:t>t cái Transform cho property “target” c</w:t>
      </w:r>
      <w:r>
        <w:t>ủ</w:t>
      </w:r>
      <w:r>
        <w:t>a nó. Dư</w:t>
      </w:r>
      <w:r>
        <w:t>ớ</w:t>
      </w:r>
      <w:r>
        <w:t>i đây là m</w:t>
      </w:r>
      <w:r>
        <w:t>ẫ</w:t>
      </w:r>
      <w:r>
        <w:t>u code, vui lòng cóp nh</w:t>
      </w:r>
      <w:r>
        <w:t>ặ</w:t>
      </w:r>
      <w:r>
        <w:t>t.</w:t>
      </w:r>
    </w:p>
    <w:p w:rsidR="005025F6" w:rsidRDefault="00AF585E" w14:paraId="357744B6" w14:textId="77777777">
      <w:pPr>
        <w:ind w:left="720"/>
      </w:pPr>
      <w:r>
        <w:rPr>
          <w:noProof/>
        </w:rPr>
        <w:lastRenderedPageBreak/>
        <w:drawing>
          <wp:inline distT="114300" distB="114300" distL="114300" distR="114300" wp14:anchorId="6128908C" wp14:editId="6C3E3A20">
            <wp:extent cx="5731200" cy="5461000"/>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71"/>
                    <a:srcRect/>
                    <a:stretch>
                      <a:fillRect/>
                    </a:stretch>
                  </pic:blipFill>
                  <pic:spPr>
                    <a:xfrm>
                      <a:off x="0" y="0"/>
                      <a:ext cx="5731200" cy="5461000"/>
                    </a:xfrm>
                    <a:prstGeom prst="rect">
                      <a:avLst/>
                    </a:prstGeom>
                    <a:ln/>
                  </pic:spPr>
                </pic:pic>
              </a:graphicData>
            </a:graphic>
          </wp:inline>
        </w:drawing>
      </w:r>
    </w:p>
    <w:p w:rsidR="005025F6" w:rsidRDefault="00AF585E" w14:paraId="3B93CC3D" w14:textId="77777777">
      <w:pPr>
        <w:numPr>
          <w:ilvl w:val="1"/>
          <w:numId w:val="21"/>
        </w:numPr>
      </w:pPr>
      <w:r>
        <w:t>Đ</w:t>
      </w:r>
      <w:r>
        <w:t>ể</w:t>
      </w:r>
      <w:r>
        <w:t xml:space="preserve"> scan graph programmatically, sau khi map đã generate xong, ch</w:t>
      </w:r>
      <w:r>
        <w:t>ạ</w:t>
      </w:r>
      <w:r>
        <w:t>y l</w:t>
      </w:r>
      <w:r>
        <w:t>ệ</w:t>
      </w:r>
      <w:r>
        <w:t>nh AstarPath.active.Scan(). AstarPath đư</w:t>
      </w:r>
      <w:r>
        <w:t>ợ</w:t>
      </w:r>
      <w:r>
        <w:t>c add t</w:t>
      </w:r>
      <w:r>
        <w:t>ừ</w:t>
      </w:r>
      <w:r>
        <w:t xml:space="preserve"> package nên truy c</w:t>
      </w:r>
      <w:r>
        <w:t>ậ</w:t>
      </w:r>
      <w:r>
        <w:t>p đư</w:t>
      </w:r>
      <w:r>
        <w:t>ợ</w:t>
      </w:r>
      <w:r>
        <w:t>c luôn, k</w:t>
      </w:r>
      <w:r>
        <w:t>hông c</w:t>
      </w:r>
      <w:r>
        <w:t>ầ</w:t>
      </w:r>
      <w:r>
        <w:t>n using. Lưu ý resize Pathfinding region cho đ</w:t>
      </w:r>
      <w:r>
        <w:t>ủ</w:t>
      </w:r>
      <w:r>
        <w:t xml:space="preserve"> to, đ</w:t>
      </w:r>
      <w:r>
        <w:t>ủ</w:t>
      </w:r>
      <w:r>
        <w:t xml:space="preserve"> bao tr</w:t>
      </w:r>
      <w:r>
        <w:t>ọ</w:t>
      </w:r>
      <w:r>
        <w:t>n map, không th</w:t>
      </w:r>
      <w:r>
        <w:t>ừ</w:t>
      </w:r>
      <w:r>
        <w:t>a nhi</w:t>
      </w:r>
      <w:r>
        <w:t>ề</w:t>
      </w:r>
      <w:r>
        <w:t>u, đ</w:t>
      </w:r>
      <w:r>
        <w:t>ặ</w:t>
      </w:r>
      <w:r>
        <w:t>c bi</w:t>
      </w:r>
      <w:r>
        <w:t>ệ</w:t>
      </w:r>
      <w:r>
        <w:t>t không đư</w:t>
      </w:r>
      <w:r>
        <w:t>ợ</w:t>
      </w:r>
      <w:r>
        <w:t>c thi</w:t>
      </w:r>
      <w:r>
        <w:t>ế</w:t>
      </w:r>
      <w:r>
        <w:t>u map. Cách th</w:t>
      </w:r>
      <w:r>
        <w:t>ứ</w:t>
      </w:r>
      <w:r>
        <w:t>c resize căn ch</w:t>
      </w:r>
      <w:r>
        <w:t>ỉ</w:t>
      </w:r>
      <w:r>
        <w:t>nh Pathfinding region tu</w:t>
      </w:r>
      <w:r>
        <w:t>ỳ</w:t>
      </w:r>
      <w:r>
        <w:t xml:space="preserve"> vào project.</w:t>
      </w:r>
    </w:p>
    <w:p w:rsidR="005025F6" w:rsidRDefault="00AF585E" w14:paraId="300F1CFF" w14:textId="77777777">
      <w:pPr>
        <w:ind w:left="1440"/>
      </w:pPr>
      <w:r>
        <w:rPr>
          <w:noProof/>
        </w:rPr>
        <w:lastRenderedPageBreak/>
        <w:drawing>
          <wp:inline distT="114300" distB="114300" distL="114300" distR="114300" wp14:anchorId="2A48D3B7" wp14:editId="46EED125">
            <wp:extent cx="5395913" cy="4488029"/>
            <wp:effectExtent l="0" t="0" r="0" b="0"/>
            <wp:docPr id="158"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72"/>
                    <a:srcRect/>
                    <a:stretch>
                      <a:fillRect/>
                    </a:stretch>
                  </pic:blipFill>
                  <pic:spPr>
                    <a:xfrm>
                      <a:off x="0" y="0"/>
                      <a:ext cx="5395913" cy="4488029"/>
                    </a:xfrm>
                    <a:prstGeom prst="rect">
                      <a:avLst/>
                    </a:prstGeom>
                    <a:ln/>
                  </pic:spPr>
                </pic:pic>
              </a:graphicData>
            </a:graphic>
          </wp:inline>
        </w:drawing>
      </w:r>
    </w:p>
    <w:p w:rsidR="005025F6" w:rsidRDefault="00AF585E" w14:paraId="4ED83E80" w14:textId="77777777">
      <w:r>
        <w:t>Đó là cơ b</w:t>
      </w:r>
      <w:r>
        <w:t>ả</w:t>
      </w:r>
      <w:r>
        <w:t>n s</w:t>
      </w:r>
      <w:r>
        <w:t>ử</w:t>
      </w:r>
      <w:r>
        <w:t xml:space="preserve"> d</w:t>
      </w:r>
      <w:r>
        <w:t>ụ</w:t>
      </w:r>
      <w:r>
        <w:t>ng A* Pathfinding Project cho Unity. Package này</w:t>
      </w:r>
      <w:r>
        <w:t xml:space="preserve"> còn r</w:t>
      </w:r>
      <w:r>
        <w:t>ấ</w:t>
      </w:r>
      <w:r>
        <w:t>t nhi</w:t>
      </w:r>
      <w:r>
        <w:t>ề</w:t>
      </w:r>
      <w:r>
        <w:t>u th</w:t>
      </w:r>
      <w:r>
        <w:t>ứ</w:t>
      </w:r>
      <w:r>
        <w:t xml:space="preserve"> trong b</w:t>
      </w:r>
      <w:r>
        <w:t>ả</w:t>
      </w:r>
      <w:r>
        <w:t>n Free, t</w:t>
      </w:r>
      <w:r>
        <w:t>ừ</w:t>
      </w:r>
      <w:r>
        <w:t xml:space="preserve"> 3D đ</w:t>
      </w:r>
      <w:r>
        <w:t>ế</w:t>
      </w:r>
      <w:r>
        <w:t>n s</w:t>
      </w:r>
      <w:r>
        <w:t>ử</w:t>
      </w:r>
      <w:r>
        <w:t xml:space="preserve"> d</w:t>
      </w:r>
      <w:r>
        <w:t>ụ</w:t>
      </w:r>
      <w:r>
        <w:t>ng custom script đ</w:t>
      </w:r>
      <w:r>
        <w:t>ể</w:t>
      </w:r>
      <w:r>
        <w:t xml:space="preserve"> tìm đư</w:t>
      </w:r>
      <w:r>
        <w:t>ờ</w:t>
      </w:r>
      <w:r>
        <w:t xml:space="preserve">ng thay vì AIPath &amp; Seeker. </w:t>
      </w:r>
      <w:hyperlink r:id="rId73">
        <w:r>
          <w:rPr>
            <w:color w:val="1155CC"/>
            <w:u w:val="single"/>
          </w:rPr>
          <w:t>Chi ti</w:t>
        </w:r>
        <w:r>
          <w:rPr>
            <w:color w:val="1155CC"/>
            <w:u w:val="single"/>
          </w:rPr>
          <w:t>ế</w:t>
        </w:r>
        <w:r>
          <w:rPr>
            <w:color w:val="1155CC"/>
            <w:u w:val="single"/>
          </w:rPr>
          <w:t>t truy c</w:t>
        </w:r>
        <w:r>
          <w:rPr>
            <w:color w:val="1155CC"/>
            <w:u w:val="single"/>
          </w:rPr>
          <w:t>ậ</w:t>
        </w:r>
        <w:r>
          <w:rPr>
            <w:color w:val="1155CC"/>
            <w:u w:val="single"/>
          </w:rPr>
          <w:t>p vào docs c</w:t>
        </w:r>
        <w:r>
          <w:rPr>
            <w:color w:val="1155CC"/>
            <w:u w:val="single"/>
          </w:rPr>
          <w:t>ủ</w:t>
        </w:r>
        <w:r>
          <w:rPr>
            <w:color w:val="1155CC"/>
            <w:u w:val="single"/>
          </w:rPr>
          <w:t>a A* Pathfinding Project.</w:t>
        </w:r>
      </w:hyperlink>
    </w:p>
    <w:p w:rsidR="005025F6" w:rsidRDefault="005025F6" w14:paraId="58E28280" w14:textId="77777777"/>
    <w:p w:rsidR="005025F6" w:rsidRDefault="005025F6" w14:paraId="04B545B7" w14:textId="77777777">
      <w:pPr>
        <w:pStyle w:val="Heading2"/>
      </w:pPr>
      <w:bookmarkStart w:name="_1lzcsevlx3u" w:colFirst="0" w:colLast="0" w:id="27"/>
      <w:bookmarkEnd w:id="27"/>
    </w:p>
    <w:p w:rsidR="005025F6" w:rsidRDefault="005025F6" w14:paraId="39402F75" w14:textId="77777777">
      <w:pPr>
        <w:pStyle w:val="Heading2"/>
      </w:pPr>
      <w:bookmarkStart w:name="_pc4twvma1g32" w:colFirst="0" w:colLast="0" w:id="28"/>
      <w:bookmarkEnd w:id="28"/>
    </w:p>
    <w:p w:rsidR="005025F6" w:rsidRDefault="005025F6" w14:paraId="6E697B42" w14:textId="77777777">
      <w:pPr>
        <w:pStyle w:val="Heading2"/>
      </w:pPr>
      <w:bookmarkStart w:name="_i79ilbe0rdf6" w:colFirst="0" w:colLast="0" w:id="29"/>
      <w:bookmarkEnd w:id="29"/>
    </w:p>
    <w:p w:rsidR="005025F6" w:rsidRDefault="005025F6" w14:paraId="5FAA986C" w14:textId="77777777">
      <w:pPr>
        <w:pStyle w:val="Heading2"/>
      </w:pPr>
      <w:bookmarkStart w:name="_npj51af8ixnv" w:colFirst="0" w:colLast="0" w:id="30"/>
      <w:bookmarkEnd w:id="30"/>
    </w:p>
    <w:p w:rsidR="005025F6" w:rsidRDefault="005025F6" w14:paraId="2EA65468" w14:textId="77777777">
      <w:pPr>
        <w:pStyle w:val="Heading2"/>
      </w:pPr>
      <w:bookmarkStart w:name="_v3ehf7gmcmz" w:colFirst="0" w:colLast="0" w:id="31"/>
      <w:bookmarkEnd w:id="31"/>
    </w:p>
    <w:p w:rsidR="005025F6" w:rsidRDefault="005025F6" w14:paraId="3E00E635" w14:textId="77777777">
      <w:pPr>
        <w:pStyle w:val="Heading2"/>
      </w:pPr>
      <w:bookmarkStart w:name="_e3l54hqdqk3l" w:colFirst="0" w:colLast="0" w:id="32"/>
      <w:bookmarkEnd w:id="32"/>
    </w:p>
    <w:p w:rsidR="005025F6" w:rsidRDefault="00AF585E" w14:paraId="438C6395" w14:textId="77777777">
      <w:pPr>
        <w:pStyle w:val="Heading2"/>
      </w:pPr>
      <w:bookmarkStart w:name="_Toc113467775" w:id="33"/>
      <w:r>
        <w:t>Camera Follow(ThongPQHE150340)</w:t>
      </w:r>
      <w:bookmarkEnd w:id="33"/>
    </w:p>
    <w:p w:rsidR="005025F6" w:rsidRDefault="005025F6" w14:paraId="7BD52D48" w14:textId="77777777"/>
    <w:p w:rsidR="005025F6" w:rsidRDefault="00AF585E" w14:paraId="3C372169" w14:textId="77777777">
      <w:r>
        <w:t>B1:</w:t>
      </w:r>
    </w:p>
    <w:p w:rsidR="005025F6" w:rsidRDefault="00AF585E" w14:paraId="2A099588" w14:textId="77777777">
      <w:r>
        <w:rPr>
          <w:noProof/>
        </w:rPr>
        <w:drawing>
          <wp:inline distT="114300" distB="114300" distL="114300" distR="114300" wp14:anchorId="52DA6516" wp14:editId="1F64E55F">
            <wp:extent cx="4386263" cy="4502633"/>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74"/>
                    <a:srcRect/>
                    <a:stretch>
                      <a:fillRect/>
                    </a:stretch>
                  </pic:blipFill>
                  <pic:spPr>
                    <a:xfrm>
                      <a:off x="0" y="0"/>
                      <a:ext cx="4386263" cy="4502633"/>
                    </a:xfrm>
                    <a:prstGeom prst="rect">
                      <a:avLst/>
                    </a:prstGeom>
                    <a:ln/>
                  </pic:spPr>
                </pic:pic>
              </a:graphicData>
            </a:graphic>
          </wp:inline>
        </w:drawing>
      </w:r>
    </w:p>
    <w:p w:rsidR="005025F6" w:rsidRDefault="005025F6" w14:paraId="4CBA5AD2" w14:textId="77777777"/>
    <w:p w:rsidR="005025F6" w:rsidRDefault="00AF585E" w14:paraId="243B1105" w14:textId="77777777">
      <w:r>
        <w:t>B2:  Chuy</w:t>
      </w:r>
      <w:r>
        <w:t>ể</w:t>
      </w:r>
      <w:r>
        <w:t>n package Manager v</w:t>
      </w:r>
      <w:r>
        <w:t>ề</w:t>
      </w:r>
      <w:r>
        <w:t xml:space="preserve"> Unity Registry</w:t>
      </w:r>
    </w:p>
    <w:p w:rsidR="005025F6" w:rsidRDefault="00AF585E" w14:paraId="0908A16B" w14:textId="77777777">
      <w:r>
        <w:rPr>
          <w:noProof/>
        </w:rPr>
        <w:lastRenderedPageBreak/>
        <w:drawing>
          <wp:inline distT="114300" distB="114300" distL="114300" distR="114300" wp14:anchorId="7CC021F5" wp14:editId="71E3B9E6">
            <wp:extent cx="4637634" cy="3243263"/>
            <wp:effectExtent l="0" t="0" r="0" b="0"/>
            <wp:docPr id="97"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75"/>
                    <a:srcRect/>
                    <a:stretch>
                      <a:fillRect/>
                    </a:stretch>
                  </pic:blipFill>
                  <pic:spPr>
                    <a:xfrm>
                      <a:off x="0" y="0"/>
                      <a:ext cx="4637634" cy="3243263"/>
                    </a:xfrm>
                    <a:prstGeom prst="rect">
                      <a:avLst/>
                    </a:prstGeom>
                    <a:ln/>
                  </pic:spPr>
                </pic:pic>
              </a:graphicData>
            </a:graphic>
          </wp:inline>
        </w:drawing>
      </w:r>
    </w:p>
    <w:p w:rsidR="005025F6" w:rsidRDefault="005025F6" w14:paraId="2B254CFB" w14:textId="77777777"/>
    <w:p w:rsidR="005025F6" w:rsidRDefault="005025F6" w14:paraId="5106FB1F" w14:textId="77777777"/>
    <w:p w:rsidR="005025F6" w:rsidRDefault="005025F6" w14:paraId="13DCA81C" w14:textId="77777777"/>
    <w:p w:rsidR="005025F6" w:rsidRDefault="00AF585E" w14:paraId="1329F777" w14:textId="77777777">
      <w:r>
        <w:t>B3: Tìm đ</w:t>
      </w:r>
      <w:r>
        <w:t>ế</w:t>
      </w:r>
      <w:r>
        <w:t>n Cinemachine và install nó</w:t>
      </w:r>
    </w:p>
    <w:p w:rsidR="005025F6" w:rsidRDefault="00AF585E" w14:paraId="4C075A09" w14:textId="77777777">
      <w:r>
        <w:rPr>
          <w:noProof/>
        </w:rPr>
        <w:drawing>
          <wp:inline distT="114300" distB="114300" distL="114300" distR="114300" wp14:anchorId="485F9D2C" wp14:editId="171D7B20">
            <wp:extent cx="5731200" cy="4051300"/>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6"/>
                    <a:srcRect/>
                    <a:stretch>
                      <a:fillRect/>
                    </a:stretch>
                  </pic:blipFill>
                  <pic:spPr>
                    <a:xfrm>
                      <a:off x="0" y="0"/>
                      <a:ext cx="5731200" cy="4051300"/>
                    </a:xfrm>
                    <a:prstGeom prst="rect">
                      <a:avLst/>
                    </a:prstGeom>
                    <a:ln/>
                  </pic:spPr>
                </pic:pic>
              </a:graphicData>
            </a:graphic>
          </wp:inline>
        </w:drawing>
      </w:r>
    </w:p>
    <w:p w:rsidR="005025F6" w:rsidRDefault="00AF585E" w14:paraId="5115E1E3" w14:textId="77777777">
      <w:r>
        <w:tab/>
      </w:r>
      <w:r>
        <w:t>Khi install xong trên thanh công c</w:t>
      </w:r>
      <w:r>
        <w:t>ụ</w:t>
      </w:r>
      <w:r>
        <w:t xml:space="preserve"> s</w:t>
      </w:r>
      <w:r>
        <w:t>ẽ</w:t>
      </w:r>
      <w:r>
        <w:t xml:space="preserve"> có Cinemachine</w:t>
      </w:r>
    </w:p>
    <w:p w:rsidR="005025F6" w:rsidRDefault="00AF585E" w14:paraId="4F879A67" w14:textId="77777777">
      <w:r>
        <w:rPr>
          <w:noProof/>
        </w:rPr>
        <w:drawing>
          <wp:inline distT="114300" distB="114300" distL="114300" distR="114300" wp14:anchorId="610941CE" wp14:editId="3B2E6B1B">
            <wp:extent cx="5731200" cy="190500"/>
            <wp:effectExtent l="0" t="0" r="0" b="0"/>
            <wp:docPr id="9"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7"/>
                    <a:srcRect/>
                    <a:stretch>
                      <a:fillRect/>
                    </a:stretch>
                  </pic:blipFill>
                  <pic:spPr>
                    <a:xfrm>
                      <a:off x="0" y="0"/>
                      <a:ext cx="5731200" cy="190500"/>
                    </a:xfrm>
                    <a:prstGeom prst="rect">
                      <a:avLst/>
                    </a:prstGeom>
                    <a:ln/>
                  </pic:spPr>
                </pic:pic>
              </a:graphicData>
            </a:graphic>
          </wp:inline>
        </w:drawing>
      </w:r>
    </w:p>
    <w:p w:rsidR="005025F6" w:rsidRDefault="00AF585E" w14:paraId="203B5290" w14:textId="77777777">
      <w:r>
        <w:t>B4: ch</w:t>
      </w:r>
      <w:r>
        <w:t>ọ</w:t>
      </w:r>
      <w:r>
        <w:t>n Cinamachine -&gt; Create 2D Camera</w:t>
      </w:r>
    </w:p>
    <w:p w:rsidR="005025F6" w:rsidRDefault="00AF585E" w14:paraId="1EDB1C6E" w14:textId="77777777">
      <w:r>
        <w:lastRenderedPageBreak/>
        <w:t>Unity s</w:t>
      </w:r>
      <w:r>
        <w:t>ẽ</w:t>
      </w:r>
      <w:r>
        <w:t xml:space="preserve"> t</w:t>
      </w:r>
      <w:r>
        <w:t>ạ</w:t>
      </w:r>
      <w:r>
        <w:t xml:space="preserve">o ra 1 game obj </w:t>
      </w:r>
      <w:r>
        <w:rPr>
          <w:noProof/>
        </w:rPr>
        <w:drawing>
          <wp:inline distT="114300" distB="114300" distL="114300" distR="114300" wp14:anchorId="7ECFBA87" wp14:editId="0233D771">
            <wp:extent cx="1962150" cy="923925"/>
            <wp:effectExtent l="0" t="0" r="0" b="0"/>
            <wp:docPr id="55"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8"/>
                    <a:srcRect/>
                    <a:stretch>
                      <a:fillRect/>
                    </a:stretch>
                  </pic:blipFill>
                  <pic:spPr>
                    <a:xfrm>
                      <a:off x="0" y="0"/>
                      <a:ext cx="1962150" cy="923925"/>
                    </a:xfrm>
                    <a:prstGeom prst="rect">
                      <a:avLst/>
                    </a:prstGeom>
                    <a:ln/>
                  </pic:spPr>
                </pic:pic>
              </a:graphicData>
            </a:graphic>
          </wp:inline>
        </w:drawing>
      </w:r>
      <w:r>
        <w:t xml:space="preserve">và có Inspector như sau: </w:t>
      </w:r>
      <w:r>
        <w:rPr>
          <w:noProof/>
        </w:rPr>
        <w:drawing>
          <wp:inline distT="114300" distB="114300" distL="114300" distR="114300" wp14:anchorId="19DCAA0C" wp14:editId="41745758">
            <wp:extent cx="3633788" cy="5673962"/>
            <wp:effectExtent l="0" t="0" r="0" b="0"/>
            <wp:docPr id="110"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79"/>
                    <a:srcRect/>
                    <a:stretch>
                      <a:fillRect/>
                    </a:stretch>
                  </pic:blipFill>
                  <pic:spPr>
                    <a:xfrm>
                      <a:off x="0" y="0"/>
                      <a:ext cx="3633788" cy="5673962"/>
                    </a:xfrm>
                    <a:prstGeom prst="rect">
                      <a:avLst/>
                    </a:prstGeom>
                    <a:ln/>
                  </pic:spPr>
                </pic:pic>
              </a:graphicData>
            </a:graphic>
          </wp:inline>
        </w:drawing>
      </w:r>
    </w:p>
    <w:p w:rsidR="005025F6" w:rsidRDefault="00AF585E" w14:paraId="56DE71B0" w14:textId="77777777">
      <w:r>
        <w:t>B5: K</w:t>
      </w:r>
      <w:r>
        <w:t>éo đ</w:t>
      </w:r>
      <w:r>
        <w:t>ố</w:t>
      </w:r>
      <w:r>
        <w:t>i tư</w:t>
      </w:r>
      <w:r>
        <w:t>ợ</w:t>
      </w:r>
      <w:r>
        <w:t>ng c</w:t>
      </w:r>
      <w:r>
        <w:t>ầ</w:t>
      </w:r>
      <w:r>
        <w:t xml:space="preserve">n follow vào </w:t>
      </w:r>
      <w:r>
        <w:rPr>
          <w:noProof/>
        </w:rPr>
        <w:drawing>
          <wp:inline distT="114300" distB="114300" distL="114300" distR="114300" wp14:anchorId="2747924D" wp14:editId="7FC46AD0">
            <wp:extent cx="5419725" cy="219075"/>
            <wp:effectExtent l="0" t="0" r="0" b="0"/>
            <wp:docPr id="155"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80"/>
                    <a:srcRect/>
                    <a:stretch>
                      <a:fillRect/>
                    </a:stretch>
                  </pic:blipFill>
                  <pic:spPr>
                    <a:xfrm>
                      <a:off x="0" y="0"/>
                      <a:ext cx="5419725" cy="219075"/>
                    </a:xfrm>
                    <a:prstGeom prst="rect">
                      <a:avLst/>
                    </a:prstGeom>
                    <a:ln/>
                  </pic:spPr>
                </pic:pic>
              </a:graphicData>
            </a:graphic>
          </wp:inline>
        </w:drawing>
      </w:r>
    </w:p>
    <w:p w:rsidR="005025F6" w:rsidRDefault="005025F6" w14:paraId="2EBC62F3" w14:textId="77777777"/>
    <w:p w:rsidR="005025F6" w:rsidRDefault="005025F6" w14:paraId="0C2CE157" w14:textId="77777777"/>
    <w:p w:rsidR="005025F6" w:rsidRDefault="005025F6" w14:paraId="30CD9103" w14:textId="77777777"/>
    <w:p w:rsidR="005025F6" w:rsidRDefault="005025F6" w14:paraId="5940E1BA" w14:textId="77777777"/>
    <w:p w:rsidR="005025F6" w:rsidRDefault="005025F6" w14:paraId="29207AE8" w14:textId="77777777"/>
    <w:p w:rsidR="005025F6" w:rsidRDefault="005025F6" w14:paraId="5E17E40E" w14:textId="77777777"/>
    <w:p w:rsidR="005025F6" w:rsidRDefault="005025F6" w14:paraId="5594DBC1" w14:textId="77777777"/>
    <w:p w:rsidR="005025F6" w:rsidRDefault="005025F6" w14:paraId="4ABF5FD1" w14:textId="77777777"/>
    <w:p w:rsidR="005025F6" w:rsidRDefault="005025F6" w14:paraId="2ACBB390" w14:textId="77777777"/>
    <w:p w:rsidR="005025F6" w:rsidRDefault="00AF585E" w14:paraId="63B45E99" w14:textId="77777777">
      <w:pPr>
        <w:pStyle w:val="Heading2"/>
      </w:pPr>
      <w:bookmarkStart w:name="_Toc113467776" w:id="34"/>
      <w:r>
        <w:lastRenderedPageBreak/>
        <w:t>Camera Offset(MinhHNHE151181)</w:t>
      </w:r>
      <w:bookmarkEnd w:id="34"/>
    </w:p>
    <w:p w:rsidR="005025F6" w:rsidRDefault="00AF585E" w14:paraId="199DF1C5" w14:textId="77777777">
      <w:pPr>
        <w:spacing w:after="80"/>
      </w:pPr>
      <w:r>
        <w:t xml:space="preserve">Camera </w:t>
      </w:r>
      <w:r>
        <w:t>ở</w:t>
      </w:r>
      <w:r>
        <w:t xml:space="preserve"> đây thay vì follow player, s</w:t>
      </w:r>
      <w:r>
        <w:t>ẽ</w:t>
      </w:r>
      <w:r>
        <w:t xml:space="preserve"> follow m</w:t>
      </w:r>
      <w:r>
        <w:t>ộ</w:t>
      </w:r>
      <w:r>
        <w:t>t v</w:t>
      </w:r>
      <w:r>
        <w:t>ị</w:t>
      </w:r>
      <w:r>
        <w:t xml:space="preserve"> trí n</w:t>
      </w:r>
      <w:r>
        <w:t>ằ</w:t>
      </w:r>
      <w:r>
        <w:t>m gi</w:t>
      </w:r>
      <w:r>
        <w:t>ữ</w:t>
      </w:r>
      <w:r>
        <w:t>a chu</w:t>
      </w:r>
      <w:r>
        <w:t>ộ</w:t>
      </w:r>
      <w:r>
        <w:t>t và player, g</w:t>
      </w:r>
      <w:r>
        <w:t>ọ</w:t>
      </w:r>
      <w:r>
        <w:t>i là camera offset, thư</w:t>
      </w:r>
      <w:r>
        <w:t>ờ</w:t>
      </w:r>
      <w:r>
        <w:t>ng dùng trong các game c</w:t>
      </w:r>
      <w:r>
        <w:t>ầ</w:t>
      </w:r>
      <w:r>
        <w:t>n quan sát v</w:t>
      </w:r>
      <w:r>
        <w:t>ị</w:t>
      </w:r>
      <w:r>
        <w:t xml:space="preserve"> trí xung quanh player.</w:t>
      </w:r>
    </w:p>
    <w:p w:rsidR="005025F6" w:rsidRDefault="00AF585E" w14:paraId="5B50D267" w14:textId="77777777">
      <w:r>
        <w:rPr>
          <w:noProof/>
        </w:rPr>
        <w:drawing>
          <wp:inline distT="114300" distB="114300" distL="114300" distR="114300" wp14:anchorId="2D429B69" wp14:editId="6F50C9B5">
            <wp:extent cx="5731200" cy="1206500"/>
            <wp:effectExtent l="0" t="0" r="0" b="0"/>
            <wp:docPr id="59"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81"/>
                    <a:srcRect/>
                    <a:stretch>
                      <a:fillRect/>
                    </a:stretch>
                  </pic:blipFill>
                  <pic:spPr>
                    <a:xfrm>
                      <a:off x="0" y="0"/>
                      <a:ext cx="5731200" cy="1206500"/>
                    </a:xfrm>
                    <a:prstGeom prst="rect">
                      <a:avLst/>
                    </a:prstGeom>
                    <a:ln/>
                  </pic:spPr>
                </pic:pic>
              </a:graphicData>
            </a:graphic>
          </wp:inline>
        </w:drawing>
      </w:r>
    </w:p>
    <w:p w:rsidR="005025F6" w:rsidRDefault="00AF585E" w14:paraId="46A4B054" w14:textId="77777777">
      <w:pPr>
        <w:spacing w:after="80"/>
      </w:pPr>
      <w:r>
        <w:rPr>
          <w:noProof/>
        </w:rPr>
        <w:drawing>
          <wp:inline distT="114300" distB="114300" distL="114300" distR="114300" wp14:anchorId="0957184C" wp14:editId="6D4BD2AE">
            <wp:extent cx="3833813" cy="2152539"/>
            <wp:effectExtent l="0" t="0" r="0" b="0"/>
            <wp:docPr id="69" name="image72.gif"/>
            <wp:cNvGraphicFramePr/>
            <a:graphic xmlns:a="http://schemas.openxmlformats.org/drawingml/2006/main">
              <a:graphicData uri="http://schemas.openxmlformats.org/drawingml/2006/picture">
                <pic:pic xmlns:pic="http://schemas.openxmlformats.org/drawingml/2006/picture">
                  <pic:nvPicPr>
                    <pic:cNvPr id="0" name="image72.gif"/>
                    <pic:cNvPicPr preferRelativeResize="0"/>
                  </pic:nvPicPr>
                  <pic:blipFill>
                    <a:blip r:embed="rId82"/>
                    <a:srcRect l="20666" t="11486" r="29833" b="33761"/>
                    <a:stretch>
                      <a:fillRect/>
                    </a:stretch>
                  </pic:blipFill>
                  <pic:spPr>
                    <a:xfrm>
                      <a:off x="0" y="0"/>
                      <a:ext cx="3833813" cy="2152539"/>
                    </a:xfrm>
                    <a:prstGeom prst="rect">
                      <a:avLst/>
                    </a:prstGeom>
                    <a:ln/>
                  </pic:spPr>
                </pic:pic>
              </a:graphicData>
            </a:graphic>
          </wp:inline>
        </w:drawing>
      </w:r>
    </w:p>
    <w:p w:rsidR="005025F6" w:rsidRDefault="00AF585E" w14:paraId="370D6A79" w14:textId="77777777">
      <w:pPr>
        <w:spacing w:after="80"/>
      </w:pPr>
      <w:r>
        <w:t>Sau đó</w:t>
      </w:r>
      <w:r>
        <w:t>, ta có th</w:t>
      </w:r>
      <w:r>
        <w:t>ể</w:t>
      </w:r>
      <w:r>
        <w:t xml:space="preserve"> dùng Mathf.Clamp đ</w:t>
      </w:r>
      <w:r>
        <w:t>ể</w:t>
      </w:r>
      <w:r>
        <w:t xml:space="preserve"> ngăn Camera không ra kh</w:t>
      </w:r>
      <w:r>
        <w:t>ỏ</w:t>
      </w:r>
      <w:r>
        <w:t>i gi</w:t>
      </w:r>
      <w:r>
        <w:t>ớ</w:t>
      </w:r>
      <w:r>
        <w:t>i h</w:t>
      </w:r>
      <w:r>
        <w:t>ạ</w:t>
      </w:r>
      <w:r>
        <w:t>n màn hình.</w:t>
      </w:r>
    </w:p>
    <w:p w:rsidR="005025F6" w:rsidRDefault="00AF585E" w14:paraId="18BA6346" w14:textId="77777777">
      <w:pPr>
        <w:pStyle w:val="Heading2"/>
        <w:keepNext w:val="0"/>
        <w:keepLines w:val="0"/>
        <w:spacing w:after="80"/>
        <w:rPr>
          <w:b/>
          <w:sz w:val="34"/>
          <w:szCs w:val="34"/>
        </w:rPr>
      </w:pPr>
      <w:bookmarkStart w:name="_Toc113467777" w:id="35"/>
      <w:r>
        <w:rPr>
          <w:b/>
          <w:sz w:val="34"/>
          <w:szCs w:val="34"/>
        </w:rPr>
        <w:t>Detect Collision mà không làm 2 gameObject ch</w:t>
      </w:r>
      <w:r>
        <w:rPr>
          <w:b/>
          <w:sz w:val="34"/>
          <w:szCs w:val="34"/>
        </w:rPr>
        <w:t>ạ</w:t>
      </w:r>
      <w:r>
        <w:rPr>
          <w:b/>
          <w:sz w:val="34"/>
          <w:szCs w:val="34"/>
        </w:rPr>
        <w:t>m nhau (GiangNTHE153046)(G</w:t>
      </w:r>
      <w:r>
        <w:rPr>
          <w:b/>
          <w:sz w:val="34"/>
          <w:szCs w:val="34"/>
        </w:rPr>
        <w:t>ọ</w:t>
      </w:r>
      <w:r>
        <w:rPr>
          <w:b/>
          <w:sz w:val="34"/>
          <w:szCs w:val="34"/>
        </w:rPr>
        <w:t>i là Trigger collision)  [16/02/2022]</w:t>
      </w:r>
      <w:bookmarkEnd w:id="35"/>
    </w:p>
    <w:p w:rsidR="005025F6" w:rsidRDefault="00AF585E" w14:paraId="417F3A90" w14:textId="77777777">
      <w:pPr>
        <w:spacing w:before="240" w:after="240"/>
        <w:jc w:val="right"/>
        <w:rPr>
          <w:i/>
          <w:color w:val="38761D"/>
        </w:rPr>
      </w:pPr>
      <w:r>
        <w:rPr>
          <w:i/>
          <w:color w:val="38761D"/>
        </w:rPr>
        <w:t>Nguyen The Giang - GiangNTHE153046</w:t>
      </w:r>
    </w:p>
    <w:p w:rsidR="005025F6" w:rsidRDefault="00AF585E" w14:paraId="48F680C0" w14:textId="77777777">
      <w:pPr>
        <w:numPr>
          <w:ilvl w:val="0"/>
          <w:numId w:val="28"/>
        </w:numPr>
      </w:pPr>
      <w:r>
        <w:t>Khi mu</w:t>
      </w:r>
      <w:r>
        <w:t>ố</w:t>
      </w:r>
      <w:r>
        <w:t>n phát hi</w:t>
      </w:r>
      <w:r>
        <w:t>ệ</w:t>
      </w:r>
      <w:r>
        <w:t>n s</w:t>
      </w:r>
      <w:r>
        <w:t>ự</w:t>
      </w:r>
      <w:r>
        <w:t xml:space="preserve"> ki</w:t>
      </w:r>
      <w:r>
        <w:t>ệ</w:t>
      </w:r>
      <w:r>
        <w:t>n va ch</w:t>
      </w:r>
      <w:r>
        <w:t>ạ</w:t>
      </w:r>
      <w:r>
        <w:t>m c</w:t>
      </w:r>
      <w:r>
        <w:t>ủ</w:t>
      </w:r>
      <w:r>
        <w:t xml:space="preserve">a 2 GameObject thì ta add cho chúng component </w:t>
      </w:r>
      <w:r>
        <w:rPr>
          <w:color w:val="1155CC"/>
        </w:rPr>
        <w:t>Box Collider 2D</w:t>
      </w:r>
      <w:r>
        <w:t xml:space="preserve"> và g</w:t>
      </w:r>
      <w:r>
        <w:t>ọ</w:t>
      </w:r>
      <w:r>
        <w:t xml:space="preserve">i function </w:t>
      </w:r>
      <w:r>
        <w:rPr>
          <w:color w:val="1155CC"/>
        </w:rPr>
        <w:t>OnCollisionEnter2D()</w:t>
      </w:r>
      <w:r>
        <w:t xml:space="preserve"> đ</w:t>
      </w:r>
      <w:r>
        <w:t>ể</w:t>
      </w:r>
      <w:r>
        <w:t xml:space="preserve"> x</w:t>
      </w:r>
      <w:r>
        <w:t>ử</w:t>
      </w:r>
      <w:r>
        <w:t xml:space="preserve"> lý, nhưng đi</w:t>
      </w:r>
      <w:r>
        <w:t>ề</w:t>
      </w:r>
      <w:r>
        <w:t>u này s</w:t>
      </w:r>
      <w:r>
        <w:t>ẽ</w:t>
      </w:r>
      <w:r>
        <w:t xml:space="preserve"> khi</w:t>
      </w:r>
      <w:r>
        <w:t>ế</w:t>
      </w:r>
      <w:r>
        <w:t>n cho 2 GameObject này va ch</w:t>
      </w:r>
      <w:r>
        <w:t>ạ</w:t>
      </w:r>
      <w:r>
        <w:t>m vào nhau</w:t>
      </w:r>
    </w:p>
    <w:p w:rsidR="005025F6" w:rsidRDefault="00AF585E" w14:paraId="33B628CE" w14:textId="77777777">
      <w:r>
        <w:tab/>
      </w:r>
      <w:r>
        <w:tab/>
      </w:r>
      <w:r>
        <w:rPr>
          <w:noProof/>
        </w:rPr>
        <w:drawing>
          <wp:inline distT="114300" distB="114300" distL="114300" distR="114300" wp14:anchorId="10DE4A76" wp14:editId="3ADB3E0D">
            <wp:extent cx="1657350" cy="962025"/>
            <wp:effectExtent l="0" t="0" r="0" b="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83"/>
                    <a:srcRect/>
                    <a:stretch>
                      <a:fillRect/>
                    </a:stretch>
                  </pic:blipFill>
                  <pic:spPr>
                    <a:xfrm>
                      <a:off x="0" y="0"/>
                      <a:ext cx="1657350" cy="962025"/>
                    </a:xfrm>
                    <a:prstGeom prst="rect">
                      <a:avLst/>
                    </a:prstGeom>
                    <a:ln/>
                  </pic:spPr>
                </pic:pic>
              </a:graphicData>
            </a:graphic>
          </wp:inline>
        </w:drawing>
      </w:r>
    </w:p>
    <w:p w:rsidR="005025F6" w:rsidRDefault="00AF585E" w14:paraId="6E48459E" w14:textId="77777777">
      <w:pPr>
        <w:numPr>
          <w:ilvl w:val="0"/>
          <w:numId w:val="9"/>
        </w:numPr>
      </w:pPr>
      <w:r>
        <w:t>Nhưng s</w:t>
      </w:r>
      <w:r>
        <w:t>ẽ</w:t>
      </w:r>
      <w:r>
        <w:t xml:space="preserve"> có lúc khi chúng ta không mu</w:t>
      </w:r>
      <w:r>
        <w:t>ố</w:t>
      </w:r>
      <w:r>
        <w:t>n đi</w:t>
      </w:r>
      <w:r>
        <w:t>ề</w:t>
      </w:r>
      <w:r>
        <w:t>u này mà mu</w:t>
      </w:r>
      <w:r>
        <w:t>ố</w:t>
      </w:r>
      <w:r>
        <w:t xml:space="preserve">n 1 GameObject </w:t>
      </w:r>
      <w:r>
        <w:t>ẩ</w:t>
      </w:r>
      <w:r>
        <w:t>n phía</w:t>
      </w:r>
      <w:r>
        <w:t xml:space="preserve"> sau như 1 ph</w:t>
      </w:r>
      <w:r>
        <w:t>ầ</w:t>
      </w:r>
      <w:r>
        <w:t>n c</w:t>
      </w:r>
      <w:r>
        <w:t>ủ</w:t>
      </w:r>
      <w:r>
        <w:t>a Background nhưng v</w:t>
      </w:r>
      <w:r>
        <w:t>ẫ</w:t>
      </w:r>
      <w:r>
        <w:t>n có th</w:t>
      </w:r>
      <w:r>
        <w:t>ể</w:t>
      </w:r>
      <w:r>
        <w:t xml:space="preserve"> phát hi</w:t>
      </w:r>
      <w:r>
        <w:t>ệ</w:t>
      </w:r>
      <w:r>
        <w:t>n collision (Checkpoint ch</w:t>
      </w:r>
      <w:r>
        <w:t>ẳ</w:t>
      </w:r>
      <w:r>
        <w:t>ng h</w:t>
      </w:r>
      <w:r>
        <w:t>ạ</w:t>
      </w:r>
      <w:r>
        <w:t>n)</w:t>
      </w:r>
    </w:p>
    <w:p w:rsidR="005025F6" w:rsidRDefault="00AF585E" w14:paraId="65A3B5FB" w14:textId="77777777">
      <w:pPr>
        <w:ind w:left="1440"/>
      </w:pPr>
      <w:r>
        <w:rPr>
          <w:noProof/>
        </w:rPr>
        <w:lastRenderedPageBreak/>
        <w:drawing>
          <wp:inline distT="114300" distB="114300" distL="114300" distR="114300" wp14:anchorId="07E84082" wp14:editId="73FF6F26">
            <wp:extent cx="1524000" cy="895350"/>
            <wp:effectExtent l="0" t="0" r="0" b="0"/>
            <wp:docPr id="13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84"/>
                    <a:srcRect/>
                    <a:stretch>
                      <a:fillRect/>
                    </a:stretch>
                  </pic:blipFill>
                  <pic:spPr>
                    <a:xfrm>
                      <a:off x="0" y="0"/>
                      <a:ext cx="1524000" cy="895350"/>
                    </a:xfrm>
                    <a:prstGeom prst="rect">
                      <a:avLst/>
                    </a:prstGeom>
                    <a:ln/>
                  </pic:spPr>
                </pic:pic>
              </a:graphicData>
            </a:graphic>
          </wp:inline>
        </w:drawing>
      </w:r>
    </w:p>
    <w:p w:rsidR="005025F6" w:rsidRDefault="00AF585E" w14:paraId="54895A7D" w14:textId="77777777">
      <w:pPr>
        <w:numPr>
          <w:ilvl w:val="0"/>
          <w:numId w:val="24"/>
        </w:numPr>
      </w:pPr>
      <w:r>
        <w:t>Khi đó ta có th</w:t>
      </w:r>
      <w:r>
        <w:t>ể</w:t>
      </w:r>
      <w:r>
        <w:t xml:space="preserve"> làm theo cách sau:</w:t>
      </w:r>
    </w:p>
    <w:p w:rsidR="005025F6" w:rsidRDefault="00AF585E" w14:paraId="3461545D" w14:textId="77777777">
      <w:pPr>
        <w:numPr>
          <w:ilvl w:val="1"/>
          <w:numId w:val="24"/>
        </w:numPr>
      </w:pPr>
      <w:r>
        <w:t>Ở</w:t>
      </w:r>
      <w:r>
        <w:t xml:space="preserve"> GameObject mu</w:t>
      </w:r>
      <w:r>
        <w:t>ố</w:t>
      </w:r>
      <w:r>
        <w:t>n làm backGround, ch</w:t>
      </w:r>
      <w:r>
        <w:t>ọ</w:t>
      </w:r>
      <w:r>
        <w:t xml:space="preserve">n </w:t>
      </w:r>
      <w:r>
        <w:rPr>
          <w:color w:val="1155CC"/>
        </w:rPr>
        <w:t>Is Trigger</w:t>
      </w:r>
      <w:r>
        <w:t xml:space="preserve"> trong </w:t>
      </w:r>
      <w:r>
        <w:rPr>
          <w:color w:val="1155CC"/>
        </w:rPr>
        <w:t>Box Collider 2D</w:t>
      </w:r>
    </w:p>
    <w:p w:rsidR="005025F6" w:rsidRDefault="00AF585E" w14:paraId="14EE3D4B" w14:textId="77777777">
      <w:pPr>
        <w:ind w:left="2160"/>
      </w:pPr>
      <w:r>
        <w:rPr>
          <w:noProof/>
        </w:rPr>
        <w:drawing>
          <wp:inline distT="114300" distB="114300" distL="114300" distR="114300" wp14:anchorId="2958004A" wp14:editId="300FD78C">
            <wp:extent cx="3005138" cy="1990210"/>
            <wp:effectExtent l="0" t="0" r="0" b="0"/>
            <wp:docPr id="62"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5"/>
                    <a:srcRect/>
                    <a:stretch>
                      <a:fillRect/>
                    </a:stretch>
                  </pic:blipFill>
                  <pic:spPr>
                    <a:xfrm>
                      <a:off x="0" y="0"/>
                      <a:ext cx="3005138" cy="1990210"/>
                    </a:xfrm>
                    <a:prstGeom prst="rect">
                      <a:avLst/>
                    </a:prstGeom>
                    <a:ln/>
                  </pic:spPr>
                </pic:pic>
              </a:graphicData>
            </a:graphic>
          </wp:inline>
        </w:drawing>
      </w:r>
    </w:p>
    <w:p w:rsidR="005025F6" w:rsidRDefault="00AF585E" w14:paraId="12B220FE" w14:textId="77777777">
      <w:pPr>
        <w:numPr>
          <w:ilvl w:val="0"/>
          <w:numId w:val="17"/>
        </w:numPr>
      </w:pPr>
      <w:r>
        <w:t>Trong Script đ</w:t>
      </w:r>
      <w:r>
        <w:t>ể</w:t>
      </w:r>
      <w:r>
        <w:t xml:space="preserve"> detect collision, thay vì dùng </w:t>
      </w:r>
      <w:r>
        <w:rPr>
          <w:color w:val="1155CC"/>
        </w:rPr>
        <w:t>OnCollisionEnter2D()</w:t>
      </w:r>
      <w:r>
        <w:t xml:space="preserve"> ta s</w:t>
      </w:r>
      <w:r>
        <w:t>ẽ</w:t>
      </w:r>
      <w:r>
        <w:t xml:space="preserve"> dùng </w:t>
      </w:r>
      <w:r>
        <w:rPr>
          <w:color w:val="1155CC"/>
        </w:rPr>
        <w:t>OnTriggerEnter2D()</w:t>
      </w:r>
    </w:p>
    <w:p w:rsidR="005025F6" w:rsidRDefault="00AF585E" w14:paraId="56A87355" w14:textId="77777777">
      <w:pPr>
        <w:ind w:left="2160"/>
      </w:pPr>
      <w:r>
        <w:rPr>
          <w:noProof/>
        </w:rPr>
        <w:drawing>
          <wp:inline distT="114300" distB="114300" distL="114300" distR="114300" wp14:anchorId="6ACCE654" wp14:editId="51AD27DD">
            <wp:extent cx="4315945" cy="1168603"/>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86"/>
                    <a:srcRect/>
                    <a:stretch>
                      <a:fillRect/>
                    </a:stretch>
                  </pic:blipFill>
                  <pic:spPr>
                    <a:xfrm>
                      <a:off x="0" y="0"/>
                      <a:ext cx="4315945" cy="1168603"/>
                    </a:xfrm>
                    <a:prstGeom prst="rect">
                      <a:avLst/>
                    </a:prstGeom>
                    <a:ln/>
                  </pic:spPr>
                </pic:pic>
              </a:graphicData>
            </a:graphic>
          </wp:inline>
        </w:drawing>
      </w:r>
    </w:p>
    <w:p w:rsidR="005025F6" w:rsidRDefault="005025F6" w14:paraId="175D7386" w14:textId="77777777"/>
    <w:p w:rsidR="005025F6" w:rsidRDefault="005025F6" w14:paraId="7725A7E1" w14:textId="77777777"/>
    <w:p w:rsidR="005025F6" w:rsidRDefault="005025F6" w14:paraId="7AA65886" w14:textId="77777777">
      <w:pPr>
        <w:rPr>
          <w:b/>
          <w:sz w:val="34"/>
          <w:szCs w:val="34"/>
        </w:rPr>
      </w:pPr>
    </w:p>
    <w:p w:rsidR="005025F6" w:rsidRDefault="00AF585E" w14:paraId="5A9EFB33" w14:textId="77777777">
      <w:pPr>
        <w:rPr>
          <w:b/>
          <w:sz w:val="34"/>
          <w:szCs w:val="34"/>
        </w:rPr>
      </w:pPr>
      <w:r>
        <w:rPr>
          <w:b/>
          <w:sz w:val="34"/>
          <w:szCs w:val="34"/>
        </w:rPr>
        <w:t>Tạo background loop từ ảnh (Duongnbhe140622)</w:t>
      </w:r>
    </w:p>
    <w:p w:rsidR="005025F6" w:rsidRDefault="00AF585E" w14:paraId="2017AA5F" w14:textId="77777777">
      <w:pPr>
        <w:numPr>
          <w:ilvl w:val="0"/>
          <w:numId w:val="4"/>
        </w:numPr>
      </w:pPr>
      <w:r>
        <w:t>Tạo 1 empty object cho game scene, kéo thả hình ảnh vào empty object hoặc add component sprite renderer để làm background cho scene</w:t>
      </w:r>
    </w:p>
    <w:p w:rsidR="005025F6" w:rsidRDefault="00AF585E" w14:paraId="46EFC5FE" w14:textId="77777777">
      <w:pPr>
        <w:rPr>
          <w:b/>
          <w:sz w:val="34"/>
          <w:szCs w:val="34"/>
        </w:rPr>
      </w:pPr>
      <w:r>
        <w:rPr>
          <w:b/>
          <w:noProof/>
          <w:sz w:val="34"/>
          <w:szCs w:val="34"/>
        </w:rPr>
        <w:lastRenderedPageBreak/>
        <w:drawing>
          <wp:inline distT="114300" distB="114300" distL="114300" distR="114300" wp14:anchorId="7ADF3328" wp14:editId="5FBA789F">
            <wp:extent cx="3000375" cy="5924550"/>
            <wp:effectExtent l="0" t="0" r="0" b="0"/>
            <wp:docPr id="111"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87"/>
                    <a:srcRect/>
                    <a:stretch>
                      <a:fillRect/>
                    </a:stretch>
                  </pic:blipFill>
                  <pic:spPr>
                    <a:xfrm>
                      <a:off x="0" y="0"/>
                      <a:ext cx="3000375" cy="5924550"/>
                    </a:xfrm>
                    <a:prstGeom prst="rect">
                      <a:avLst/>
                    </a:prstGeom>
                    <a:ln/>
                  </pic:spPr>
                </pic:pic>
              </a:graphicData>
            </a:graphic>
          </wp:inline>
        </w:drawing>
      </w:r>
    </w:p>
    <w:p w:rsidR="005025F6" w:rsidRDefault="00AF585E" w14:paraId="778B860D" w14:textId="77777777">
      <w:pPr>
        <w:numPr>
          <w:ilvl w:val="0"/>
          <w:numId w:val="1"/>
        </w:numPr>
      </w:pPr>
      <w:r>
        <w:t>Tạo 1 sc</w:t>
      </w:r>
      <w:r>
        <w:t>ript để gán chức năng loop cho background</w:t>
      </w:r>
    </w:p>
    <w:p w:rsidR="005025F6" w:rsidRDefault="005025F6" w14:paraId="3EA28653" w14:textId="77777777">
      <w:pPr>
        <w:ind w:left="720"/>
      </w:pPr>
    </w:p>
    <w:p w:rsidR="005025F6" w:rsidRDefault="00AF585E" w14:paraId="7C0803AD" w14:textId="77777777">
      <w:pPr>
        <w:ind w:left="720"/>
      </w:pPr>
      <w:r>
        <w:t>public class BackgroundLoop : MonoBehaviour</w:t>
      </w:r>
    </w:p>
    <w:p w:rsidR="005025F6" w:rsidRDefault="00AF585E" w14:paraId="5A8208C5" w14:textId="77777777">
      <w:pPr>
        <w:ind w:left="720"/>
      </w:pPr>
      <w:r>
        <w:t>{</w:t>
      </w:r>
    </w:p>
    <w:p w:rsidR="005025F6" w:rsidRDefault="00AF585E" w14:paraId="49975066" w14:textId="77777777">
      <w:pPr>
        <w:ind w:left="720"/>
      </w:pPr>
      <w:r>
        <w:t xml:space="preserve">    // tốc độ di chuyển của object background</w:t>
      </w:r>
    </w:p>
    <w:p w:rsidR="005025F6" w:rsidRDefault="00AF585E" w14:paraId="4CF422EF" w14:textId="77777777">
      <w:pPr>
        <w:ind w:left="720"/>
      </w:pPr>
      <w:r>
        <w:t xml:space="preserve">    public float speed = 1f;</w:t>
      </w:r>
    </w:p>
    <w:p w:rsidR="005025F6" w:rsidRDefault="00AF585E" w14:paraId="4CED0869" w14:textId="77777777">
      <w:pPr>
        <w:ind w:left="720"/>
      </w:pPr>
      <w:r>
        <w:t xml:space="preserve">    // điểm khởi đầu &lt;tâm của camera khi bắt đầu chạy scene&gt; (mặc định x=</w:t>
      </w:r>
      <w:r>
        <w:t>0,y=0 nếu không có thay đổi)</w:t>
      </w:r>
    </w:p>
    <w:p w:rsidR="005025F6" w:rsidRDefault="00AF585E" w14:paraId="3C6878F7" w14:textId="77777777">
      <w:pPr>
        <w:ind w:left="720"/>
      </w:pPr>
      <w:r>
        <w:t xml:space="preserve">    Vector2 startPosition;</w:t>
      </w:r>
    </w:p>
    <w:p w:rsidR="005025F6" w:rsidRDefault="00AF585E" w14:paraId="0EF566E3" w14:textId="77777777">
      <w:pPr>
        <w:ind w:left="720"/>
      </w:pPr>
      <w:r>
        <w:t xml:space="preserve">    void Start()</w:t>
      </w:r>
    </w:p>
    <w:p w:rsidR="005025F6" w:rsidRDefault="00AF585E" w14:paraId="7778CD0E" w14:textId="77777777">
      <w:pPr>
        <w:ind w:left="720"/>
      </w:pPr>
      <w:r>
        <w:t xml:space="preserve">    {</w:t>
      </w:r>
    </w:p>
    <w:p w:rsidR="005025F6" w:rsidRDefault="00AF585E" w14:paraId="705F93EF" w14:textId="77777777">
      <w:pPr>
        <w:ind w:left="720"/>
      </w:pPr>
      <w:r>
        <w:t xml:space="preserve">        startPosition = transform.position;</w:t>
      </w:r>
    </w:p>
    <w:p w:rsidR="005025F6" w:rsidRDefault="00AF585E" w14:paraId="1DBB2FC9" w14:textId="77777777">
      <w:pPr>
        <w:ind w:left="720"/>
      </w:pPr>
      <w:r>
        <w:t xml:space="preserve">        print(startPosition.ToString());</w:t>
      </w:r>
    </w:p>
    <w:p w:rsidR="005025F6" w:rsidRDefault="00AF585E" w14:paraId="31250484" w14:textId="77777777">
      <w:pPr>
        <w:ind w:left="720"/>
      </w:pPr>
      <w:r>
        <w:t xml:space="preserve">    }</w:t>
      </w:r>
    </w:p>
    <w:p w:rsidR="005025F6" w:rsidRDefault="005025F6" w14:paraId="742B1544" w14:textId="77777777">
      <w:pPr>
        <w:ind w:left="720"/>
      </w:pPr>
    </w:p>
    <w:p w:rsidR="005025F6" w:rsidRDefault="00AF585E" w14:paraId="33DBBF53" w14:textId="77777777">
      <w:pPr>
        <w:ind w:left="720"/>
      </w:pPr>
      <w:r>
        <w:t xml:space="preserve">    void Update()</w:t>
      </w:r>
    </w:p>
    <w:p w:rsidR="005025F6" w:rsidRDefault="00AF585E" w14:paraId="1047A31B" w14:textId="77777777">
      <w:pPr>
        <w:ind w:left="720"/>
      </w:pPr>
      <w:r>
        <w:lastRenderedPageBreak/>
        <w:t xml:space="preserve">    {</w:t>
      </w:r>
    </w:p>
    <w:p w:rsidR="005025F6" w:rsidRDefault="00AF585E" w14:paraId="2748EF05" w14:textId="77777777">
      <w:pPr>
        <w:ind w:left="720" w:firstLine="720"/>
      </w:pPr>
      <w:r>
        <w:t>// hãy tưởng tượng giống như cách chúng ta vuốt mà</w:t>
      </w:r>
      <w:r>
        <w:t>n hình điện thoại để //chọn hướng dịch chuyểni, ta có  thể thay right thành left, up, down</w:t>
      </w:r>
    </w:p>
    <w:p w:rsidR="005025F6" w:rsidRDefault="00AF585E" w14:paraId="34064CBD" w14:textId="77777777">
      <w:pPr>
        <w:ind w:left="720"/>
      </w:pPr>
      <w:r>
        <w:t xml:space="preserve">        transform.Translate(Vector2.right*speed*Time.deltaTime);</w:t>
      </w:r>
    </w:p>
    <w:p w:rsidR="005025F6" w:rsidRDefault="00AF585E" w14:paraId="70BAB1CB" w14:textId="77777777">
      <w:pPr>
        <w:ind w:left="720"/>
      </w:pPr>
      <w:r>
        <w:t xml:space="preserve">    }</w:t>
      </w:r>
    </w:p>
    <w:p w:rsidR="005025F6" w:rsidRDefault="00AF585E" w14:paraId="4543AF5C" w14:textId="77777777">
      <w:pPr>
        <w:ind w:left="720"/>
      </w:pPr>
      <w:r>
        <w:t>}</w:t>
      </w:r>
    </w:p>
    <w:p w:rsidR="005025F6" w:rsidRDefault="005025F6" w14:paraId="50AB2494" w14:textId="77777777">
      <w:pPr>
        <w:ind w:left="720"/>
      </w:pPr>
    </w:p>
    <w:p w:rsidR="005025F6" w:rsidRDefault="00AF585E" w14:paraId="50A71888" w14:textId="77777777">
      <w:pPr>
        <w:numPr>
          <w:ilvl w:val="0"/>
          <w:numId w:val="12"/>
        </w:numPr>
      </w:pPr>
      <w:r>
        <w:t>Chạy thử</w:t>
      </w:r>
    </w:p>
    <w:p w:rsidR="005025F6" w:rsidRDefault="00AF585E" w14:paraId="35650049" w14:textId="77777777">
      <w:pPr>
        <w:ind w:left="720"/>
      </w:pPr>
      <w:r>
        <w:t>- chúng ta sẽ lấy tọa độ cạnh ngoài cùng của bức ảnh (mìn</w:t>
      </w:r>
      <w:r>
        <w:t xml:space="preserve">h để chạy theo chiều ngang nên sẽ lấy tọa độ x) </w:t>
      </w:r>
    </w:p>
    <w:p w:rsidR="005025F6" w:rsidRDefault="00AF585E" w14:paraId="7EC8B30D" w14:textId="77777777">
      <w:pPr>
        <w:ind w:left="720"/>
      </w:pPr>
      <w:r>
        <w:t>*điểm này k nhất thiết phải là rìa của bức ảnh, điểm này là điểm để ta ghép ảnh sao cho nhìn nó thật khớp và là vị trí của điểm nối khi nó ở rìa của camera</w:t>
      </w:r>
    </w:p>
    <w:p w:rsidR="005025F6" w:rsidRDefault="00AF585E" w14:paraId="748A0550" w14:textId="77777777">
      <w:pPr>
        <w:ind w:left="720"/>
      </w:pPr>
      <w:r>
        <w:rPr>
          <w:noProof/>
        </w:rPr>
        <w:drawing>
          <wp:inline distT="114300" distB="114300" distL="114300" distR="114300" wp14:anchorId="0FB2459B" wp14:editId="4524F69E">
            <wp:extent cx="5731200" cy="3416300"/>
            <wp:effectExtent l="0" t="0" r="0" b="0"/>
            <wp:docPr id="49"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88"/>
                    <a:srcRect/>
                    <a:stretch>
                      <a:fillRect/>
                    </a:stretch>
                  </pic:blipFill>
                  <pic:spPr>
                    <a:xfrm>
                      <a:off x="0" y="0"/>
                      <a:ext cx="5731200" cy="3416300"/>
                    </a:xfrm>
                    <a:prstGeom prst="rect">
                      <a:avLst/>
                    </a:prstGeom>
                    <a:ln/>
                  </pic:spPr>
                </pic:pic>
              </a:graphicData>
            </a:graphic>
          </wp:inline>
        </w:drawing>
      </w:r>
    </w:p>
    <w:p w:rsidR="005025F6" w:rsidRDefault="005025F6" w14:paraId="6DFAB72F" w14:textId="77777777">
      <w:pPr>
        <w:ind w:left="720"/>
      </w:pPr>
    </w:p>
    <w:p w:rsidR="005025F6" w:rsidRDefault="00AF585E" w14:paraId="46528048" w14:textId="77777777">
      <w:pPr>
        <w:ind w:left="720"/>
      </w:pPr>
      <w:r>
        <w:t>Tạo ra 1</w:t>
      </w:r>
      <w:r>
        <w:t xml:space="preserve"> bản sao của object background rồi căn chỉnh sao cho 2 ảnh khớp vào nhau</w:t>
      </w:r>
    </w:p>
    <w:p w:rsidR="005025F6" w:rsidRDefault="00AF585E" w14:paraId="66102DE2" w14:textId="77777777">
      <w:pPr>
        <w:numPr>
          <w:ilvl w:val="0"/>
          <w:numId w:val="22"/>
        </w:numPr>
      </w:pPr>
      <w:r>
        <w:t>lưu ý: hãy chọn ảnh background sao cho 2 cạnh có thể ghép vào nhau thật hợp lý, ở đây mình chỉ làm ví dụ nên chưa kiếm được ảnh nhìn khớp 2 cạnh</w:t>
      </w:r>
    </w:p>
    <w:p w:rsidR="005025F6" w:rsidRDefault="00AF585E" w14:paraId="15BD2E3E" w14:textId="77777777">
      <w:pPr>
        <w:ind w:left="720"/>
      </w:pPr>
      <w:r>
        <w:rPr>
          <w:noProof/>
        </w:rPr>
        <w:lastRenderedPageBreak/>
        <w:drawing>
          <wp:inline distT="114300" distB="114300" distL="114300" distR="114300" wp14:anchorId="3615E4CA" wp14:editId="00F6E79D">
            <wp:extent cx="4695825" cy="6362700"/>
            <wp:effectExtent l="0" t="0" r="0" b="0"/>
            <wp:docPr id="8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89"/>
                    <a:srcRect/>
                    <a:stretch>
                      <a:fillRect/>
                    </a:stretch>
                  </pic:blipFill>
                  <pic:spPr>
                    <a:xfrm>
                      <a:off x="0" y="0"/>
                      <a:ext cx="4695825" cy="6362700"/>
                    </a:xfrm>
                    <a:prstGeom prst="rect">
                      <a:avLst/>
                    </a:prstGeom>
                    <a:ln/>
                  </pic:spPr>
                </pic:pic>
              </a:graphicData>
            </a:graphic>
          </wp:inline>
        </w:drawing>
      </w:r>
    </w:p>
    <w:p w:rsidR="005025F6" w:rsidRDefault="00AF585E" w14:paraId="15A3ACA9" w14:textId="77777777">
      <w:pPr>
        <w:ind w:left="720"/>
      </w:pPr>
      <w:r>
        <w:rPr>
          <w:noProof/>
        </w:rPr>
        <w:lastRenderedPageBreak/>
        <w:drawing>
          <wp:inline distT="114300" distB="114300" distL="114300" distR="114300" wp14:anchorId="1B20176D" wp14:editId="392F7C94">
            <wp:extent cx="5731200" cy="4800600"/>
            <wp:effectExtent l="0" t="0" r="0" b="0"/>
            <wp:docPr id="151"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90"/>
                    <a:srcRect/>
                    <a:stretch>
                      <a:fillRect/>
                    </a:stretch>
                  </pic:blipFill>
                  <pic:spPr>
                    <a:xfrm>
                      <a:off x="0" y="0"/>
                      <a:ext cx="5731200" cy="4800600"/>
                    </a:xfrm>
                    <a:prstGeom prst="rect">
                      <a:avLst/>
                    </a:prstGeom>
                    <a:ln/>
                  </pic:spPr>
                </pic:pic>
              </a:graphicData>
            </a:graphic>
          </wp:inline>
        </w:drawing>
      </w:r>
    </w:p>
    <w:p w:rsidR="005025F6" w:rsidRDefault="005025F6" w14:paraId="43238259" w14:textId="77777777">
      <w:pPr>
        <w:ind w:left="720"/>
      </w:pPr>
    </w:p>
    <w:p w:rsidR="005025F6" w:rsidRDefault="00AF585E" w14:paraId="444C5797" w14:textId="77777777">
      <w:pPr>
        <w:numPr>
          <w:ilvl w:val="0"/>
          <w:numId w:val="5"/>
        </w:numPr>
      </w:pPr>
      <w:r>
        <w:t>Bước cuối cùng, trong onUpdate, khi chạy tọa độ trên, thì chúng ta đặt lại vị trí của camera về điểm khới đầu</w:t>
      </w:r>
    </w:p>
    <w:p w:rsidR="005025F6" w:rsidRDefault="005025F6" w14:paraId="3FC90BBB" w14:textId="77777777">
      <w:pPr>
        <w:ind w:left="1440"/>
      </w:pPr>
    </w:p>
    <w:p w:rsidR="005025F6" w:rsidRDefault="00AF585E" w14:paraId="1ED3D08A" w14:textId="77777777">
      <w:pPr>
        <w:ind w:left="1440"/>
      </w:pPr>
      <w:r>
        <w:t>void Update()</w:t>
      </w:r>
    </w:p>
    <w:p w:rsidR="005025F6" w:rsidRDefault="00AF585E" w14:paraId="3EF3FC2D" w14:textId="77777777">
      <w:pPr>
        <w:ind w:left="1440"/>
      </w:pPr>
      <w:r>
        <w:t xml:space="preserve">    {</w:t>
      </w:r>
    </w:p>
    <w:p w:rsidR="005025F6" w:rsidRDefault="00AF585E" w14:paraId="311E0D1C" w14:textId="77777777">
      <w:pPr>
        <w:ind w:left="1440"/>
      </w:pPr>
      <w:r>
        <w:t xml:space="preserve">        transform.Translate(Vector2.right*speed*Time.deltaTime);</w:t>
      </w:r>
    </w:p>
    <w:p w:rsidR="005025F6" w:rsidRDefault="00AF585E" w14:paraId="68E9BEF1" w14:textId="77777777">
      <w:pPr>
        <w:ind w:left="1440"/>
      </w:pPr>
      <w:r>
        <w:tab/>
      </w:r>
      <w:r>
        <w:t xml:space="preserve">// nếu chạy theo chiều ngang thì </w:t>
      </w:r>
      <w:r>
        <w:t>lấy giá trị của x, theo chiều dọc thì lấy // giá trị y</w:t>
      </w:r>
    </w:p>
    <w:p w:rsidR="005025F6" w:rsidRDefault="00AF585E" w14:paraId="6A4F003C" w14:textId="77777777">
      <w:pPr>
        <w:ind w:left="1440"/>
      </w:pPr>
      <w:r>
        <w:t xml:space="preserve">        if (transform.position.x &gt; 18.8)</w:t>
      </w:r>
    </w:p>
    <w:p w:rsidR="005025F6" w:rsidRDefault="00AF585E" w14:paraId="73C8F215" w14:textId="77777777">
      <w:pPr>
        <w:ind w:left="1440"/>
      </w:pPr>
      <w:r>
        <w:t xml:space="preserve">        {</w:t>
      </w:r>
    </w:p>
    <w:p w:rsidR="005025F6" w:rsidRDefault="00AF585E" w14:paraId="7EFC0C3B" w14:textId="77777777">
      <w:pPr>
        <w:ind w:left="1440"/>
      </w:pPr>
      <w:r>
        <w:t xml:space="preserve">            transform.position = startPosition;</w:t>
      </w:r>
    </w:p>
    <w:p w:rsidR="005025F6" w:rsidRDefault="00AF585E" w14:paraId="266E3656" w14:textId="77777777">
      <w:pPr>
        <w:ind w:left="1440"/>
      </w:pPr>
      <w:r>
        <w:t xml:space="preserve">        }</w:t>
      </w:r>
    </w:p>
    <w:p w:rsidR="005025F6" w:rsidRDefault="00AF585E" w14:paraId="6D27414E" w14:textId="77777777">
      <w:pPr>
        <w:ind w:left="1440"/>
      </w:pPr>
      <w:r>
        <w:t xml:space="preserve">    }</w:t>
      </w:r>
    </w:p>
    <w:p w:rsidR="005025F6" w:rsidRDefault="005025F6" w14:paraId="160132CB" w14:textId="77777777">
      <w:pPr>
        <w:ind w:left="1440"/>
      </w:pPr>
    </w:p>
    <w:p w:rsidR="005025F6" w:rsidRDefault="00AF585E" w14:paraId="47064720" w14:textId="77777777">
      <w:pPr>
        <w:ind w:left="1440"/>
      </w:pPr>
      <w:r>
        <w:t>Bro tham kh</w:t>
      </w:r>
      <w:r>
        <w:t>ả</w:t>
      </w:r>
      <w:r>
        <w:t xml:space="preserve">o </w:t>
      </w:r>
      <w:hyperlink r:id="rId91">
        <w:r>
          <w:rPr>
            <w:color w:val="1155CC"/>
            <w:u w:val="single"/>
          </w:rPr>
          <w:t>Parallax</w:t>
        </w:r>
      </w:hyperlink>
      <w:r>
        <w:t xml:space="preserve"> background nhé - antnthe150816</w:t>
      </w:r>
    </w:p>
    <w:p w:rsidR="005025F6" w:rsidRDefault="005025F6" w14:paraId="56E36500" w14:textId="77777777">
      <w:pPr>
        <w:pStyle w:val="Heading2"/>
      </w:pPr>
      <w:bookmarkStart w:name="_7jnsbngibrn9" w:colFirst="0" w:colLast="0" w:id="36"/>
      <w:bookmarkEnd w:id="36"/>
    </w:p>
    <w:p w:rsidR="005025F6" w:rsidRDefault="00AF585E" w14:paraId="6CA68AB0" w14:textId="77777777">
      <w:pPr>
        <w:pStyle w:val="Heading2"/>
      </w:pPr>
      <w:bookmarkStart w:name="_Toc113467778" w:id="37"/>
      <w:r>
        <w:t>Tìm children object(MinhHNHE151181)</w:t>
      </w:r>
      <w:bookmarkEnd w:id="37"/>
    </w:p>
    <w:p w:rsidR="005025F6" w:rsidRDefault="00AF585E" w14:paraId="4C236C09" w14:textId="77777777">
      <w:r>
        <w:t>Trong Unity, thông tin hierarchy đư</w:t>
      </w:r>
      <w:r>
        <w:t>ợ</w:t>
      </w:r>
      <w:r>
        <w:t>c lưu trong transform c</w:t>
      </w:r>
      <w:r>
        <w:t>ủ</w:t>
      </w:r>
      <w:r>
        <w:t>a object thay vì gameObject.</w:t>
      </w:r>
    </w:p>
    <w:p w:rsidR="005025F6" w:rsidRDefault="00AF585E" w14:paraId="05F476E8" w14:textId="77777777">
      <w:r>
        <w:t>Ví d</w:t>
      </w:r>
      <w:r>
        <w:t>ụ</w:t>
      </w:r>
      <w:r>
        <w:t>, n</w:t>
      </w:r>
      <w:r>
        <w:t>ế</w:t>
      </w:r>
      <w:r>
        <w:t>u mu</w:t>
      </w:r>
      <w:r>
        <w:t>ố</w:t>
      </w:r>
      <w:r>
        <w:t>n l</w:t>
      </w:r>
      <w:r>
        <w:t>ấ</w:t>
      </w:r>
      <w:r>
        <w:t>y ra child (PauseMenu) c</w:t>
      </w:r>
      <w:r>
        <w:t>ủ</w:t>
      </w:r>
      <w:r>
        <w:t>a GameObject (UI)</w:t>
      </w:r>
    </w:p>
    <w:p w:rsidR="005025F6" w:rsidRDefault="00AF585E" w14:paraId="0E824966" w14:textId="77777777">
      <w:r>
        <w:rPr>
          <w:noProof/>
        </w:rPr>
        <w:drawing>
          <wp:inline distT="114300" distB="114300" distL="114300" distR="114300" wp14:anchorId="6DCAFFC9" wp14:editId="1FC3A53A">
            <wp:extent cx="2171700" cy="590550"/>
            <wp:effectExtent l="0" t="0" r="0" b="0"/>
            <wp:docPr id="121"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92"/>
                    <a:srcRect/>
                    <a:stretch>
                      <a:fillRect/>
                    </a:stretch>
                  </pic:blipFill>
                  <pic:spPr>
                    <a:xfrm>
                      <a:off x="0" y="0"/>
                      <a:ext cx="2171700" cy="590550"/>
                    </a:xfrm>
                    <a:prstGeom prst="rect">
                      <a:avLst/>
                    </a:prstGeom>
                    <a:ln/>
                  </pic:spPr>
                </pic:pic>
              </a:graphicData>
            </a:graphic>
          </wp:inline>
        </w:drawing>
      </w:r>
    </w:p>
    <w:p w:rsidR="005025F6" w:rsidRDefault="00AF585E" w14:paraId="37467A7D" w14:textId="77777777">
      <w:r>
        <w:t xml:space="preserve">Ta </w:t>
      </w:r>
      <w:r>
        <w:t>ph</w:t>
      </w:r>
      <w:r>
        <w:t>ả</w:t>
      </w:r>
      <w:r>
        <w:t>i access transform c</w:t>
      </w:r>
      <w:r>
        <w:t>ủ</w:t>
      </w:r>
      <w:r>
        <w:t>a UI, dùng GameObject.Find() đ</w:t>
      </w:r>
      <w:r>
        <w:t>ể</w:t>
      </w:r>
      <w:r>
        <w:t xml:space="preserve"> tìm b</w:t>
      </w:r>
      <w:r>
        <w:t>ằ</w:t>
      </w:r>
      <w:r>
        <w:t>ng tên ho</w:t>
      </w:r>
      <w:r>
        <w:t>ặ</w:t>
      </w:r>
      <w:r>
        <w:t>c GameObject.FindChild() đ</w:t>
      </w:r>
      <w:r>
        <w:t>ể</w:t>
      </w:r>
      <w:r>
        <w:t xml:space="preserve"> tìm b</w:t>
      </w:r>
      <w:r>
        <w:t>ằ</w:t>
      </w:r>
      <w:r>
        <w:t>ng th</w:t>
      </w:r>
      <w:r>
        <w:t>ứ</w:t>
      </w:r>
      <w:r>
        <w:t xml:space="preserve"> t</w:t>
      </w:r>
      <w:r>
        <w:t>ự</w:t>
      </w:r>
      <w:r>
        <w:t xml:space="preserve"> đ</w:t>
      </w:r>
      <w:r>
        <w:t>ể</w:t>
      </w:r>
      <w:r>
        <w:t xml:space="preserve"> tìm transform c</w:t>
      </w:r>
      <w:r>
        <w:t>ủ</w:t>
      </w:r>
      <w:r>
        <w:t>a child object, r</w:t>
      </w:r>
      <w:r>
        <w:t>ồ</w:t>
      </w:r>
      <w:r>
        <w:t>i .gameObject đ</w:t>
      </w:r>
      <w:r>
        <w:t>ể</w:t>
      </w:r>
      <w:r>
        <w:t xml:space="preserve"> đ</w:t>
      </w:r>
      <w:r>
        <w:t>ổ</w:t>
      </w:r>
      <w:r>
        <w:t>i t</w:t>
      </w:r>
      <w:r>
        <w:t>ừ</w:t>
      </w:r>
      <w:r>
        <w:t xml:space="preserve"> Transform v</w:t>
      </w:r>
      <w:r>
        <w:t>ề</w:t>
      </w:r>
      <w:r>
        <w:t xml:space="preserve"> d</w:t>
      </w:r>
      <w:r>
        <w:t>ạ</w:t>
      </w:r>
      <w:r>
        <w:t>ng GameObject.</w:t>
      </w:r>
    </w:p>
    <w:p w:rsidR="005025F6" w:rsidRDefault="00AF585E" w14:paraId="25D5DC3D" w14:textId="77777777">
      <w:r>
        <w:rPr>
          <w:noProof/>
        </w:rPr>
        <w:drawing>
          <wp:inline distT="114300" distB="114300" distL="114300" distR="114300" wp14:anchorId="2FA6686E" wp14:editId="1E010CF2">
            <wp:extent cx="5648325" cy="2276475"/>
            <wp:effectExtent l="0" t="0" r="0" b="0"/>
            <wp:docPr id="142"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93"/>
                    <a:srcRect/>
                    <a:stretch>
                      <a:fillRect/>
                    </a:stretch>
                  </pic:blipFill>
                  <pic:spPr>
                    <a:xfrm>
                      <a:off x="0" y="0"/>
                      <a:ext cx="5648325" cy="2276475"/>
                    </a:xfrm>
                    <a:prstGeom prst="rect">
                      <a:avLst/>
                    </a:prstGeom>
                    <a:ln/>
                  </pic:spPr>
                </pic:pic>
              </a:graphicData>
            </a:graphic>
          </wp:inline>
        </w:drawing>
      </w:r>
    </w:p>
    <w:p w:rsidR="005025F6" w:rsidRDefault="00AF585E" w14:paraId="186EC6EF" w14:textId="77777777">
      <w:pPr>
        <w:pStyle w:val="Heading2"/>
      </w:pPr>
      <w:bookmarkStart w:name="_Toc113467779" w:id="38"/>
      <w:r>
        <w:t>Pause game(Nhóm 6: MinhHNHE151181, HoangDXHE151</w:t>
      </w:r>
      <w:r>
        <w:t>343, ThaiPQHE151275)</w:t>
      </w:r>
      <w:bookmarkEnd w:id="38"/>
    </w:p>
    <w:p w:rsidR="005025F6" w:rsidRDefault="00AF585E" w14:paraId="6CD29032" w14:textId="77777777">
      <w:pPr>
        <w:ind w:firstLine="720"/>
      </w:pPr>
      <w:r>
        <w:t>Có khá khá các cách pause game, đ</w:t>
      </w:r>
      <w:r>
        <w:t>ổ</w:t>
      </w:r>
      <w:r>
        <w:t>i timescale có v</w:t>
      </w:r>
      <w:r>
        <w:t>ẻ</w:t>
      </w:r>
      <w:r>
        <w:t xml:space="preserve"> d</w:t>
      </w:r>
      <w:r>
        <w:t>ễ</w:t>
      </w:r>
      <w:r>
        <w:t xml:space="preserve"> dàng nh</w:t>
      </w:r>
      <w:r>
        <w:t>ấ</w:t>
      </w:r>
      <w:r>
        <w:t>t, trong khi vi</w:t>
      </w:r>
      <w:r>
        <w:t>ệ</w:t>
      </w:r>
      <w:r>
        <w:t>c này có th</w:t>
      </w:r>
      <w:r>
        <w:t>ể</w:t>
      </w:r>
      <w:r>
        <w:t xml:space="preserve"> t</w:t>
      </w:r>
      <w:r>
        <w:t>ạ</w:t>
      </w:r>
      <w:r>
        <w:t>o ra nhi</w:t>
      </w:r>
      <w:r>
        <w:t>ề</w:t>
      </w:r>
      <w:r>
        <w:t>u v</w:t>
      </w:r>
      <w:r>
        <w:t>ấ</w:t>
      </w:r>
      <w:r>
        <w:t>n đ</w:t>
      </w:r>
      <w:r>
        <w:t>ề</w:t>
      </w:r>
      <w:r>
        <w:t>, đ</w:t>
      </w:r>
      <w:r>
        <w:t>ố</w:t>
      </w:r>
      <w:r>
        <w:t>i v</w:t>
      </w:r>
      <w:r>
        <w:t>ớ</w:t>
      </w:r>
      <w:r>
        <w:t>i game nh</w:t>
      </w:r>
      <w:r>
        <w:t>ỏ</w:t>
      </w:r>
      <w:r>
        <w:t xml:space="preserve"> như chúng ta đang làm, nó v</w:t>
      </w:r>
      <w:r>
        <w:t>ẫ</w:t>
      </w:r>
      <w:r>
        <w:t>n là cách phù h</w:t>
      </w:r>
      <w:r>
        <w:t>ợ</w:t>
      </w:r>
      <w:r>
        <w:t>p nh</w:t>
      </w:r>
      <w:r>
        <w:t>ấ</w:t>
      </w:r>
      <w:r>
        <w:t xml:space="preserve">t. </w:t>
      </w:r>
    </w:p>
    <w:p w:rsidR="005025F6" w:rsidRDefault="00AF585E" w14:paraId="64F2B20B" w14:textId="77777777">
      <w:r>
        <w:rPr>
          <w:noProof/>
        </w:rPr>
        <w:drawing>
          <wp:inline distT="114300" distB="114300" distL="114300" distR="114300" wp14:anchorId="295A503F" wp14:editId="08C53A6F">
            <wp:extent cx="2452688" cy="2580933"/>
            <wp:effectExtent l="0" t="0" r="0" b="0"/>
            <wp:docPr id="5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94"/>
                    <a:srcRect/>
                    <a:stretch>
                      <a:fillRect/>
                    </a:stretch>
                  </pic:blipFill>
                  <pic:spPr>
                    <a:xfrm>
                      <a:off x="0" y="0"/>
                      <a:ext cx="2452688" cy="2580933"/>
                    </a:xfrm>
                    <a:prstGeom prst="rect">
                      <a:avLst/>
                    </a:prstGeom>
                    <a:ln/>
                  </pic:spPr>
                </pic:pic>
              </a:graphicData>
            </a:graphic>
          </wp:inline>
        </w:drawing>
      </w:r>
    </w:p>
    <w:p w:rsidR="005025F6" w:rsidRDefault="00AF585E" w14:paraId="4DA52EC8" w14:textId="77777777">
      <w:pPr>
        <w:ind w:firstLine="720"/>
      </w:pPr>
      <w:r>
        <w:lastRenderedPageBreak/>
        <w:t>Khá là đơn gi</w:t>
      </w:r>
      <w:r>
        <w:t>ả</w:t>
      </w:r>
      <w:r>
        <w:t>n. Tuy nhiên, ta ph</w:t>
      </w:r>
      <w:r>
        <w:t>ả</w:t>
      </w:r>
      <w:r>
        <w:t>i chú ý đ</w:t>
      </w:r>
      <w:r>
        <w:t>ế</w:t>
      </w:r>
      <w:r>
        <w:t xml:space="preserve">n </w:t>
      </w:r>
      <w:r>
        <w:t>thành ph</w:t>
      </w:r>
      <w:r>
        <w:t>ầ</w:t>
      </w:r>
      <w:r>
        <w:t>n nào trong game s</w:t>
      </w:r>
      <w:r>
        <w:t>ẽ</w:t>
      </w:r>
      <w:r>
        <w:t xml:space="preserve"> th</w:t>
      </w:r>
      <w:r>
        <w:t>ự</w:t>
      </w:r>
      <w:r>
        <w:t>c s</w:t>
      </w:r>
      <w:r>
        <w:t>ự</w:t>
      </w:r>
      <w:r>
        <w:t xml:space="preserve"> b</w:t>
      </w:r>
      <w:r>
        <w:t>ị</w:t>
      </w:r>
      <w:r>
        <w:t xml:space="preserve"> </w:t>
      </w:r>
      <w:r>
        <w:t>ả</w:t>
      </w:r>
      <w:r>
        <w:t>nh hư</w:t>
      </w:r>
      <w:r>
        <w:t>ở</w:t>
      </w:r>
      <w:r>
        <w:t>ng b</w:t>
      </w:r>
      <w:r>
        <w:t>ở</w:t>
      </w:r>
      <w:r>
        <w:t>i Time.timeScale</w:t>
      </w:r>
    </w:p>
    <w:p w:rsidR="005025F6" w:rsidRDefault="00AF585E" w14:paraId="55007FE1" w14:textId="77777777">
      <w:pPr>
        <w:ind w:firstLine="720"/>
        <w:rPr>
          <w:b/>
          <w:sz w:val="28"/>
          <w:szCs w:val="28"/>
        </w:rPr>
      </w:pPr>
      <w:r>
        <w:rPr>
          <w:b/>
          <w:sz w:val="28"/>
          <w:szCs w:val="28"/>
        </w:rPr>
        <w:t>TIME</w:t>
      </w:r>
    </w:p>
    <w:p w:rsidR="005025F6" w:rsidRDefault="00AF585E" w14:paraId="0F36B0AF" w14:textId="77777777">
      <w:pPr>
        <w:ind w:firstLine="720"/>
      </w:pPr>
      <w:r>
        <w:t>Đi</w:t>
      </w:r>
      <w:r>
        <w:t>ề</w:t>
      </w:r>
      <w:r>
        <w:t>u đ</w:t>
      </w:r>
      <w:r>
        <w:t>ầ</w:t>
      </w:r>
      <w:r>
        <w:t>u tiên c</w:t>
      </w:r>
      <w:r>
        <w:t>ầ</w:t>
      </w:r>
      <w:r>
        <w:t>n chú ý là, Update() s</w:t>
      </w:r>
      <w:r>
        <w:t>ẽ</w:t>
      </w:r>
      <w:r>
        <w:t xml:space="preserve"> v</w:t>
      </w:r>
      <w:r>
        <w:t>ẫ</w:t>
      </w:r>
      <w:r>
        <w:t>n luôn luôn đư</w:t>
      </w:r>
      <w:r>
        <w:t>ợ</w:t>
      </w:r>
      <w:r>
        <w:t>c g</w:t>
      </w:r>
      <w:r>
        <w:t>ọ</w:t>
      </w:r>
      <w:r>
        <w:t>i, nhưng FixedUpdate() s</w:t>
      </w:r>
      <w:r>
        <w:t>ẽ</w:t>
      </w:r>
      <w:r>
        <w:t xml:space="preserve"> không đư</w:t>
      </w:r>
      <w:r>
        <w:t>ợ</w:t>
      </w:r>
      <w:r>
        <w:t>c g</w:t>
      </w:r>
      <w:r>
        <w:t>ọ</w:t>
      </w:r>
      <w:r>
        <w:t>i, vì th</w:t>
      </w:r>
      <w:r>
        <w:t>ế</w:t>
      </w:r>
      <w:r>
        <w:t xml:space="preserve"> chúng ta s</w:t>
      </w:r>
      <w:r>
        <w:t>ẽ</w:t>
      </w:r>
      <w:r>
        <w:t xml:space="preserve"> thư</w:t>
      </w:r>
      <w:r>
        <w:t>ờ</w:t>
      </w:r>
      <w:r>
        <w:t>ng đ</w:t>
      </w:r>
      <w:r>
        <w:t>ể</w:t>
      </w:r>
      <w:r>
        <w:t xml:space="preserve"> nh</w:t>
      </w:r>
      <w:r>
        <w:t>ữ</w:t>
      </w:r>
      <w:r>
        <w:t>ng hành đ</w:t>
      </w:r>
      <w:r>
        <w:t>ộ</w:t>
      </w:r>
      <w:r>
        <w:t>ng v</w:t>
      </w:r>
      <w:r>
        <w:t>ậ</w:t>
      </w:r>
      <w:r>
        <w:t>t lý như di chuy</w:t>
      </w:r>
      <w:r>
        <w:t>ể</w:t>
      </w:r>
      <w:r>
        <w:t>n vào FixedUpda</w:t>
      </w:r>
      <w:r>
        <w:t>te().</w:t>
      </w:r>
    </w:p>
    <w:p w:rsidR="005025F6" w:rsidRDefault="00AF585E" w14:paraId="4024EA2A" w14:textId="77777777">
      <w:r>
        <w:rPr>
          <w:noProof/>
        </w:rPr>
        <w:drawing>
          <wp:inline distT="114300" distB="114300" distL="114300" distR="114300" wp14:anchorId="115F7AFC" wp14:editId="16FDD40A">
            <wp:extent cx="5731200" cy="1117600"/>
            <wp:effectExtent l="0" t="0" r="0" b="0"/>
            <wp:docPr id="15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95"/>
                    <a:srcRect/>
                    <a:stretch>
                      <a:fillRect/>
                    </a:stretch>
                  </pic:blipFill>
                  <pic:spPr>
                    <a:xfrm>
                      <a:off x="0" y="0"/>
                      <a:ext cx="5731200" cy="1117600"/>
                    </a:xfrm>
                    <a:prstGeom prst="rect">
                      <a:avLst/>
                    </a:prstGeom>
                    <a:ln/>
                  </pic:spPr>
                </pic:pic>
              </a:graphicData>
            </a:graphic>
          </wp:inline>
        </w:drawing>
      </w:r>
    </w:p>
    <w:p w:rsidR="005025F6" w:rsidRDefault="00AF585E" w14:paraId="633816C3" w14:textId="77777777">
      <w:pPr>
        <w:jc w:val="right"/>
      </w:pPr>
      <w:r>
        <w:rPr>
          <w:i/>
        </w:rPr>
        <w:t>(Di chuy</w:t>
      </w:r>
      <w:r>
        <w:rPr>
          <w:i/>
        </w:rPr>
        <w:t>ể</w:t>
      </w:r>
      <w:r>
        <w:rPr>
          <w:i/>
        </w:rPr>
        <w:t>n crosshair theo chu</w:t>
      </w:r>
      <w:r>
        <w:rPr>
          <w:i/>
        </w:rPr>
        <w:t>ộ</w:t>
      </w:r>
      <w:r>
        <w:rPr>
          <w:i/>
        </w:rPr>
        <w:t>t)</w:t>
      </w:r>
    </w:p>
    <w:p w:rsidR="005025F6" w:rsidRDefault="00AF585E" w14:paraId="79CE17F2" w14:textId="77777777">
      <w:pPr>
        <w:ind w:firstLine="720"/>
      </w:pPr>
      <w:r>
        <w:t>Time.time và Time.deltaTime s</w:t>
      </w:r>
      <w:r>
        <w:t>ẽ</w:t>
      </w:r>
      <w:r>
        <w:t xml:space="preserve"> b</w:t>
      </w:r>
      <w:r>
        <w:t>ị</w:t>
      </w:r>
      <w:r>
        <w:t xml:space="preserve"> d</w:t>
      </w:r>
      <w:r>
        <w:t>ừ</w:t>
      </w:r>
      <w:r>
        <w:t>ng, vì th</w:t>
      </w:r>
      <w:r>
        <w:t>ế</w:t>
      </w:r>
      <w:r>
        <w:t>, vì m</w:t>
      </w:r>
      <w:r>
        <w:t>ộ</w:t>
      </w:r>
      <w:r>
        <w:t>t lí do nào đó mà ta ph</w:t>
      </w:r>
      <w:r>
        <w:t>ả</w:t>
      </w:r>
      <w:r>
        <w:t>i đ</w:t>
      </w:r>
      <w:r>
        <w:t>ể</w:t>
      </w:r>
      <w:r>
        <w:t xml:space="preserve"> nh</w:t>
      </w:r>
      <w:r>
        <w:t>ữ</w:t>
      </w:r>
      <w:r>
        <w:t>ng hành đ</w:t>
      </w:r>
      <w:r>
        <w:t>ộ</w:t>
      </w:r>
      <w:r>
        <w:t>ng v</w:t>
      </w:r>
      <w:r>
        <w:t>ậ</w:t>
      </w:r>
      <w:r>
        <w:t>t lý nh</w:t>
      </w:r>
      <w:r>
        <w:t>ắ</w:t>
      </w:r>
      <w:r>
        <w:t>c đ</w:t>
      </w:r>
      <w:r>
        <w:t>ế</w:t>
      </w:r>
      <w:r>
        <w:t xml:space="preserve">n </w:t>
      </w:r>
      <w:r>
        <w:t>ở</w:t>
      </w:r>
      <w:r>
        <w:t xml:space="preserve"> trên </w:t>
      </w:r>
      <w:r>
        <w:t>ở</w:t>
      </w:r>
      <w:r>
        <w:t xml:space="preserve"> trong Update(), ta nên dùng Time.deltaTime.</w:t>
      </w:r>
    </w:p>
    <w:p w:rsidR="005025F6" w:rsidRDefault="00AF585E" w14:paraId="72798856" w14:textId="77777777">
      <w:r>
        <w:rPr>
          <w:noProof/>
        </w:rPr>
        <w:drawing>
          <wp:inline distT="114300" distB="114300" distL="114300" distR="114300" wp14:anchorId="22BC49D8" wp14:editId="2C699E84">
            <wp:extent cx="5745638" cy="458124"/>
            <wp:effectExtent l="0" t="0" r="0" b="0"/>
            <wp:docPr id="147"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96"/>
                    <a:srcRect/>
                    <a:stretch>
                      <a:fillRect/>
                    </a:stretch>
                  </pic:blipFill>
                  <pic:spPr>
                    <a:xfrm>
                      <a:off x="0" y="0"/>
                      <a:ext cx="5745638" cy="458124"/>
                    </a:xfrm>
                    <a:prstGeom prst="rect">
                      <a:avLst/>
                    </a:prstGeom>
                    <a:ln/>
                  </pic:spPr>
                </pic:pic>
              </a:graphicData>
            </a:graphic>
          </wp:inline>
        </w:drawing>
      </w:r>
    </w:p>
    <w:p w:rsidR="005025F6" w:rsidRDefault="00AF585E" w14:paraId="3B703AF6" w14:textId="77777777">
      <w:pPr>
        <w:jc w:val="right"/>
        <w:rPr>
          <w:i/>
        </w:rPr>
      </w:pPr>
      <w:r>
        <w:rPr>
          <w:i/>
        </w:rPr>
        <w:t>(Movement dùng Time.deltaTime)</w:t>
      </w:r>
    </w:p>
    <w:p w:rsidR="005025F6" w:rsidRDefault="00AF585E" w14:paraId="5B92C29C" w14:textId="77777777">
      <w:r>
        <w:t>Không bao gi</w:t>
      </w:r>
      <w:r>
        <w:t>ờ</w:t>
      </w:r>
      <w:r>
        <w:t xml:space="preserve"> d</w:t>
      </w:r>
      <w:r>
        <w:t>ùng s</w:t>
      </w:r>
      <w:r>
        <w:t>ố</w:t>
      </w:r>
      <w:r>
        <w:t xml:space="preserve"> fixed.</w:t>
      </w:r>
    </w:p>
    <w:p w:rsidR="005025F6" w:rsidRDefault="00AF585E" w14:paraId="2840D34F" w14:textId="77777777">
      <w:r>
        <w:rPr>
          <w:noProof/>
        </w:rPr>
        <w:drawing>
          <wp:inline distT="114300" distB="114300" distL="114300" distR="114300" wp14:anchorId="6AF2E686" wp14:editId="038281D8">
            <wp:extent cx="5619750" cy="733425"/>
            <wp:effectExtent l="0" t="0" r="0" b="0"/>
            <wp:docPr id="9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97"/>
                    <a:srcRect/>
                    <a:stretch>
                      <a:fillRect/>
                    </a:stretch>
                  </pic:blipFill>
                  <pic:spPr>
                    <a:xfrm>
                      <a:off x="0" y="0"/>
                      <a:ext cx="5619750" cy="733425"/>
                    </a:xfrm>
                    <a:prstGeom prst="rect">
                      <a:avLst/>
                    </a:prstGeom>
                    <a:ln/>
                  </pic:spPr>
                </pic:pic>
              </a:graphicData>
            </a:graphic>
          </wp:inline>
        </w:drawing>
      </w:r>
    </w:p>
    <w:p w:rsidR="005025F6" w:rsidRDefault="00AF585E" w14:paraId="59F7421C" w14:textId="77777777">
      <w:pPr>
        <w:rPr>
          <w:i/>
        </w:rPr>
      </w:pPr>
      <w:r>
        <w:tab/>
      </w:r>
      <w:r>
        <w:t>Nh</w:t>
      </w:r>
      <w:r>
        <w:t>ữ</w:t>
      </w:r>
      <w:r>
        <w:t>ng thành ph</w:t>
      </w:r>
      <w:r>
        <w:t>ầ</w:t>
      </w:r>
      <w:r>
        <w:t>n unscaled time, như cái tên c</w:t>
      </w:r>
      <w:r>
        <w:t>ủ</w:t>
      </w:r>
      <w:r>
        <w:t>a nó, s</w:t>
      </w:r>
      <w:r>
        <w:t>ẽ</w:t>
      </w:r>
      <w:r>
        <w:t xml:space="preserve"> không b</w:t>
      </w:r>
      <w:r>
        <w:t>ị</w:t>
      </w:r>
      <w:r>
        <w:t xml:space="preserve"> </w:t>
      </w:r>
      <w:r>
        <w:t>ả</w:t>
      </w:r>
      <w:r>
        <w:t>nh hư</w:t>
      </w:r>
      <w:r>
        <w:t>ở</w:t>
      </w:r>
      <w:r>
        <w:t>ng b</w:t>
      </w:r>
      <w:r>
        <w:t>ở</w:t>
      </w:r>
      <w:r>
        <w:t>i timeScale. Vì th</w:t>
      </w:r>
      <w:r>
        <w:t>ế</w:t>
      </w:r>
      <w:r>
        <w:t>, n</w:t>
      </w:r>
      <w:r>
        <w:t>ế</w:t>
      </w:r>
      <w:r>
        <w:t>u mu</w:t>
      </w:r>
      <w:r>
        <w:t>ố</w:t>
      </w:r>
      <w:r>
        <w:t>n m</w:t>
      </w:r>
      <w:r>
        <w:t>ộ</w:t>
      </w:r>
      <w:r>
        <w:t>t vài object không b</w:t>
      </w:r>
      <w:r>
        <w:t>ị</w:t>
      </w:r>
      <w:r>
        <w:t xml:space="preserve"> </w:t>
      </w:r>
      <w:r>
        <w:t>ả</w:t>
      </w:r>
      <w:r>
        <w:t>nh hư</w:t>
      </w:r>
      <w:r>
        <w:t>ở</w:t>
      </w:r>
      <w:r>
        <w:t>ng b</w:t>
      </w:r>
      <w:r>
        <w:t>ở</w:t>
      </w:r>
      <w:r>
        <w:t>i pause, chúng ta có th</w:t>
      </w:r>
      <w:r>
        <w:t>ể</w:t>
      </w:r>
      <w:r>
        <w:t xml:space="preserve"> thay th</w:t>
      </w:r>
      <w:r>
        <w:t>ế</w:t>
      </w:r>
      <w:r>
        <w:t xml:space="preserve"> Time.deltaTime thành Time.unscaledDeltaTime, Time.fixedDeltaTim</w:t>
      </w:r>
      <w:r>
        <w:t xml:space="preserve">e thành Time.fixedUnscaledDeltaTime, Time.time thành Time.unscaledTime </w:t>
      </w:r>
      <w:r>
        <w:rPr>
          <w:i/>
        </w:rPr>
        <w:t>(H</w:t>
      </w:r>
      <w:r>
        <w:rPr>
          <w:i/>
        </w:rPr>
        <w:t>ầ</w:t>
      </w:r>
      <w:r>
        <w:rPr>
          <w:i/>
        </w:rPr>
        <w:t>u như m</w:t>
      </w:r>
      <w:r>
        <w:rPr>
          <w:i/>
        </w:rPr>
        <w:t>ọ</w:t>
      </w:r>
      <w:r>
        <w:rPr>
          <w:i/>
        </w:rPr>
        <w:t>i variable trong Time đ</w:t>
      </w:r>
      <w:r>
        <w:rPr>
          <w:i/>
        </w:rPr>
        <w:t>ề</w:t>
      </w:r>
      <w:r>
        <w:rPr>
          <w:i/>
        </w:rPr>
        <w:t>u có lo</w:t>
      </w:r>
      <w:r>
        <w:rPr>
          <w:i/>
        </w:rPr>
        <w:t>ạ</w:t>
      </w:r>
      <w:r>
        <w:rPr>
          <w:i/>
        </w:rPr>
        <w:t xml:space="preserve">i unscaled) </w:t>
      </w:r>
    </w:p>
    <w:p w:rsidR="005025F6" w:rsidRDefault="00AF585E" w14:paraId="7DAFFFCA" w14:textId="77777777">
      <w:pPr>
        <w:ind w:firstLine="720"/>
        <w:rPr>
          <w:b/>
          <w:sz w:val="28"/>
          <w:szCs w:val="28"/>
        </w:rPr>
      </w:pPr>
      <w:r>
        <w:rPr>
          <w:b/>
          <w:sz w:val="28"/>
          <w:szCs w:val="28"/>
        </w:rPr>
        <w:t>ANIMATION</w:t>
      </w:r>
    </w:p>
    <w:p w:rsidR="005025F6" w:rsidRDefault="00AF585E" w14:paraId="63F4DD7E" w14:textId="77777777">
      <w:pPr>
        <w:ind w:firstLine="720"/>
      </w:pPr>
      <w:r>
        <w:t>Đ</w:t>
      </w:r>
      <w:r>
        <w:t>ố</w:t>
      </w:r>
      <w:r>
        <w:t>i v</w:t>
      </w:r>
      <w:r>
        <w:t>ớ</w:t>
      </w:r>
      <w:r>
        <w:t>i các animation mà ta mu</w:t>
      </w:r>
      <w:r>
        <w:t>ố</w:t>
      </w:r>
      <w:r>
        <w:t>n v</w:t>
      </w:r>
      <w:r>
        <w:t>ẫ</w:t>
      </w:r>
      <w:r>
        <w:t>n cho ch</w:t>
      </w:r>
      <w:r>
        <w:t>ạ</w:t>
      </w:r>
      <w:r>
        <w:t>y, gi</w:t>
      </w:r>
      <w:r>
        <w:t>ả</w:t>
      </w:r>
      <w:r>
        <w:t xml:space="preserve"> s</w:t>
      </w:r>
      <w:r>
        <w:t>ử</w:t>
      </w:r>
      <w:r>
        <w:t xml:space="preserve"> như Animation có trong UI và Pause Menu, ta có th</w:t>
      </w:r>
      <w:r>
        <w:t>ể</w:t>
      </w:r>
      <w:r>
        <w:t xml:space="preserve"> đ</w:t>
      </w:r>
      <w:r>
        <w:t>ổ</w:t>
      </w:r>
      <w:r>
        <w:t>i Update Mod</w:t>
      </w:r>
      <w:r>
        <w:t>e c</w:t>
      </w:r>
      <w:r>
        <w:t>ủ</w:t>
      </w:r>
      <w:r>
        <w:t>a Animator.</w:t>
      </w:r>
    </w:p>
    <w:p w:rsidR="005025F6" w:rsidRDefault="00AF585E" w14:paraId="43E22761" w14:textId="77777777">
      <w:r>
        <w:rPr>
          <w:noProof/>
        </w:rPr>
        <w:drawing>
          <wp:inline distT="114300" distB="114300" distL="114300" distR="114300" wp14:anchorId="40BBE2F5" wp14:editId="02FEA048">
            <wp:extent cx="4324350" cy="2647950"/>
            <wp:effectExtent l="0" t="0" r="0" b="0"/>
            <wp:docPr id="11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98"/>
                    <a:srcRect/>
                    <a:stretch>
                      <a:fillRect/>
                    </a:stretch>
                  </pic:blipFill>
                  <pic:spPr>
                    <a:xfrm>
                      <a:off x="0" y="0"/>
                      <a:ext cx="4324350" cy="2647950"/>
                    </a:xfrm>
                    <a:prstGeom prst="rect">
                      <a:avLst/>
                    </a:prstGeom>
                    <a:ln/>
                  </pic:spPr>
                </pic:pic>
              </a:graphicData>
            </a:graphic>
          </wp:inline>
        </w:drawing>
      </w:r>
    </w:p>
    <w:p w:rsidR="005025F6" w:rsidRDefault="00AF585E" w14:paraId="560D90B3" w14:textId="77777777">
      <w:pPr>
        <w:ind w:firstLine="720"/>
        <w:rPr>
          <w:b/>
          <w:sz w:val="28"/>
          <w:szCs w:val="28"/>
        </w:rPr>
      </w:pPr>
      <w:r>
        <w:rPr>
          <w:b/>
          <w:sz w:val="28"/>
          <w:szCs w:val="28"/>
        </w:rPr>
        <w:t>AUDIO</w:t>
      </w:r>
    </w:p>
    <w:p w:rsidR="005025F6" w:rsidRDefault="00AF585E" w14:paraId="61750269" w14:textId="77777777">
      <w:pPr>
        <w:ind w:firstLine="720"/>
      </w:pPr>
      <w:r>
        <w:lastRenderedPageBreak/>
        <w:t>Đ</w:t>
      </w:r>
      <w:r>
        <w:t>ể</w:t>
      </w:r>
      <w:r>
        <w:t xml:space="preserve"> pause audio, ta ch</w:t>
      </w:r>
      <w:r>
        <w:t>ỉ</w:t>
      </w:r>
      <w:r>
        <w:t xml:space="preserve"> c</w:t>
      </w:r>
      <w:r>
        <w:t>ầ</w:t>
      </w:r>
      <w:r>
        <w:t>n m</w:t>
      </w:r>
      <w:r>
        <w:t>ộ</w:t>
      </w:r>
      <w:r>
        <w:t>t dòng code đơn gi</w:t>
      </w:r>
      <w:r>
        <w:t>ả</w:t>
      </w:r>
      <w:r>
        <w:t>n đ</w:t>
      </w:r>
      <w:r>
        <w:t>ể</w:t>
      </w:r>
      <w:r>
        <w:t xml:space="preserve"> pause Audio Listener, thư</w:t>
      </w:r>
      <w:r>
        <w:t>ờ</w:t>
      </w:r>
      <w:r>
        <w:t>ng trong game 2d, ta ch</w:t>
      </w:r>
      <w:r>
        <w:t>ỉ</w:t>
      </w:r>
      <w:r>
        <w:t xml:space="preserve"> có 1 Listener, vì v</w:t>
      </w:r>
      <w:r>
        <w:t>ậ</w:t>
      </w:r>
      <w:r>
        <w:t>y pause th</w:t>
      </w:r>
      <w:r>
        <w:t>ế</w:t>
      </w:r>
      <w:r>
        <w:t xml:space="preserve"> này s</w:t>
      </w:r>
      <w:r>
        <w:t>ẽ</w:t>
      </w:r>
      <w:r>
        <w:t xml:space="preserve"> d</w:t>
      </w:r>
      <w:r>
        <w:t>ừ</w:t>
      </w:r>
      <w:r>
        <w:t>ng t</w:t>
      </w:r>
      <w:r>
        <w:t>ấ</w:t>
      </w:r>
      <w:r>
        <w:t>t c</w:t>
      </w:r>
      <w:r>
        <w:t>ả</w:t>
      </w:r>
      <w:r>
        <w:t xml:space="preserve"> âm thanh đư</w:t>
      </w:r>
      <w:r>
        <w:t>ợ</w:t>
      </w:r>
      <w:r>
        <w:t>c nghe b</w:t>
      </w:r>
      <w:r>
        <w:t>ở</w:t>
      </w:r>
      <w:r>
        <w:t>i nó.</w:t>
      </w:r>
    </w:p>
    <w:p w:rsidR="005025F6" w:rsidRDefault="00AF585E" w14:paraId="60EA58C0" w14:textId="77777777">
      <w:pPr>
        <w:ind w:firstLine="720"/>
      </w:pPr>
      <w:r>
        <w:rPr>
          <w:noProof/>
        </w:rPr>
        <w:drawing>
          <wp:inline distT="114300" distB="114300" distL="114300" distR="114300" wp14:anchorId="7D57A45F" wp14:editId="2649D5E3">
            <wp:extent cx="3124200" cy="381000"/>
            <wp:effectExtent l="0" t="0" r="0" b="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99"/>
                    <a:srcRect/>
                    <a:stretch>
                      <a:fillRect/>
                    </a:stretch>
                  </pic:blipFill>
                  <pic:spPr>
                    <a:xfrm>
                      <a:off x="0" y="0"/>
                      <a:ext cx="3124200" cy="381000"/>
                    </a:xfrm>
                    <a:prstGeom prst="rect">
                      <a:avLst/>
                    </a:prstGeom>
                    <a:ln/>
                  </pic:spPr>
                </pic:pic>
              </a:graphicData>
            </a:graphic>
          </wp:inline>
        </w:drawing>
      </w:r>
    </w:p>
    <w:p w:rsidR="005025F6" w:rsidRDefault="00AF585E" w14:paraId="195B9917" w14:textId="77777777">
      <w:pPr>
        <w:ind w:firstLine="720"/>
      </w:pPr>
      <w:r>
        <w:t>Và đ</w:t>
      </w:r>
      <w:r>
        <w:t>ể</w:t>
      </w:r>
      <w:r>
        <w:t xml:space="preserve"> không pause vài audio, thư</w:t>
      </w:r>
      <w:r>
        <w:t>ờ</w:t>
      </w:r>
      <w:r>
        <w:t>ng là nh</w:t>
      </w:r>
      <w:r>
        <w:t>ạ</w:t>
      </w:r>
      <w:r>
        <w:t>c n</w:t>
      </w:r>
      <w:r>
        <w:t>ề</w:t>
      </w:r>
      <w:r>
        <w:t>n,</w:t>
      </w:r>
      <w:r>
        <w:t xml:space="preserve"> nh</w:t>
      </w:r>
      <w:r>
        <w:t>ạ</w:t>
      </w:r>
      <w:r>
        <w:t xml:space="preserve">c ambience, âm thanh UI và menu, ta ignore pause </w:t>
      </w:r>
      <w:r>
        <w:t>ở</w:t>
      </w:r>
      <w:r>
        <w:t xml:space="preserve"> trên cho các Audio Source c</w:t>
      </w:r>
      <w:r>
        <w:t>ủ</w:t>
      </w:r>
      <w:r>
        <w:t>a âm thanh đó.</w:t>
      </w:r>
    </w:p>
    <w:p w:rsidR="005025F6" w:rsidRDefault="00AF585E" w14:paraId="6A0CCAF0" w14:textId="77777777">
      <w:pPr>
        <w:ind w:firstLine="720"/>
      </w:pPr>
      <w:r>
        <w:rPr>
          <w:noProof/>
        </w:rPr>
        <w:drawing>
          <wp:inline distT="114300" distB="114300" distL="114300" distR="114300" wp14:anchorId="799F3C4E" wp14:editId="6CD96A2E">
            <wp:extent cx="4305300" cy="495300"/>
            <wp:effectExtent l="0" t="0" r="0" b="0"/>
            <wp:docPr id="6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100"/>
                    <a:srcRect/>
                    <a:stretch>
                      <a:fillRect/>
                    </a:stretch>
                  </pic:blipFill>
                  <pic:spPr>
                    <a:xfrm>
                      <a:off x="0" y="0"/>
                      <a:ext cx="4305300" cy="495300"/>
                    </a:xfrm>
                    <a:prstGeom prst="rect">
                      <a:avLst/>
                    </a:prstGeom>
                    <a:ln/>
                  </pic:spPr>
                </pic:pic>
              </a:graphicData>
            </a:graphic>
          </wp:inline>
        </w:drawing>
      </w:r>
    </w:p>
    <w:p w:rsidR="005025F6" w:rsidRDefault="005025F6" w14:paraId="07D25340" w14:textId="77777777"/>
    <w:p w:rsidR="005025F6" w:rsidRDefault="005025F6" w14:paraId="2AD06D9B" w14:textId="77777777"/>
    <w:p w:rsidR="005025F6" w:rsidRDefault="00AF585E" w14:paraId="1909A55C" w14:textId="77777777">
      <w:pPr>
        <w:pStyle w:val="Heading2"/>
        <w:keepNext w:val="0"/>
        <w:keepLines w:val="0"/>
        <w:spacing w:after="80"/>
        <w:rPr>
          <w:b/>
          <w:sz w:val="34"/>
          <w:szCs w:val="34"/>
        </w:rPr>
      </w:pPr>
      <w:bookmarkStart w:name="_Toc113467780" w:id="39"/>
      <w:r>
        <w:rPr>
          <w:b/>
          <w:sz w:val="34"/>
          <w:szCs w:val="34"/>
        </w:rPr>
        <w:t>Inspector Debug View (GiangNTHE153046) [27/02/2022]</w:t>
      </w:r>
      <w:bookmarkEnd w:id="39"/>
    </w:p>
    <w:p w:rsidR="005025F6" w:rsidRDefault="00AF585E" w14:paraId="221969EE" w14:textId="77777777">
      <w:pPr>
        <w:spacing w:before="240" w:after="240"/>
        <w:jc w:val="right"/>
        <w:rPr>
          <w:b/>
          <w:sz w:val="34"/>
          <w:szCs w:val="34"/>
        </w:rPr>
      </w:pPr>
      <w:r>
        <w:rPr>
          <w:i/>
          <w:color w:val="38761D"/>
        </w:rPr>
        <w:t>Nguyen The Giang - GiangNTHE153046</w:t>
      </w:r>
    </w:p>
    <w:p w:rsidR="005025F6" w:rsidRDefault="00AF585E" w14:paraId="44018915" w14:textId="77777777">
      <w:pPr>
        <w:spacing w:before="240" w:after="240"/>
      </w:pPr>
      <w:r>
        <w:t>Khi b</w:t>
      </w:r>
      <w:r>
        <w:t>ạ</w:t>
      </w:r>
      <w:r>
        <w:t xml:space="preserve">n </w:t>
      </w:r>
      <w:r>
        <w:rPr>
          <w:color w:val="0070C0"/>
        </w:rPr>
        <w:t xml:space="preserve">Run Project </w:t>
      </w:r>
      <w:r>
        <w:t xml:space="preserve">thì </w:t>
      </w:r>
      <w:r>
        <w:t>ở</w:t>
      </w:r>
      <w:r>
        <w:t xml:space="preserve"> tab </w:t>
      </w:r>
      <w:r>
        <w:rPr>
          <w:color w:val="00B050"/>
        </w:rPr>
        <w:t>Inspector</w:t>
      </w:r>
      <w:r>
        <w:t>, các giá tr</w:t>
      </w:r>
      <w:r>
        <w:t>ị</w:t>
      </w:r>
      <w:r>
        <w:t xml:space="preserve"> hi</w:t>
      </w:r>
      <w:r>
        <w:t>ể</w:t>
      </w:r>
      <w:r>
        <w:t>n th</w:t>
      </w:r>
      <w:r>
        <w:t>ị</w:t>
      </w:r>
      <w:r>
        <w:t xml:space="preserve"> </w:t>
      </w:r>
      <w:r>
        <w:t>trên đó c</w:t>
      </w:r>
      <w:r>
        <w:t>ủ</w:t>
      </w:r>
      <w:r>
        <w:t xml:space="preserve">a </w:t>
      </w:r>
      <w:r>
        <w:rPr>
          <w:color w:val="984807"/>
        </w:rPr>
        <w:t xml:space="preserve">gameObject </w:t>
      </w:r>
      <w:r>
        <w:t>s</w:t>
      </w:r>
      <w:r>
        <w:t>ẽ</w:t>
      </w:r>
      <w:r>
        <w:t xml:space="preserve"> đư</w:t>
      </w:r>
      <w:r>
        <w:t>ợ</w:t>
      </w:r>
      <w:r>
        <w:t>c thay đ</w:t>
      </w:r>
      <w:r>
        <w:t>ổ</w:t>
      </w:r>
      <w:r>
        <w:t>i theo th</w:t>
      </w:r>
      <w:r>
        <w:t>ờ</w:t>
      </w:r>
      <w:r>
        <w:t>i gian th</w:t>
      </w:r>
      <w:r>
        <w:t>ự</w:t>
      </w:r>
      <w:r>
        <w:t>c khi game ch</w:t>
      </w:r>
      <w:r>
        <w:t>ạ</w:t>
      </w:r>
      <w:r>
        <w:t>y, và b</w:t>
      </w:r>
      <w:r>
        <w:t>ạ</w:t>
      </w:r>
      <w:r>
        <w:t>n có th</w:t>
      </w:r>
      <w:r>
        <w:t>ể</w:t>
      </w:r>
      <w:r>
        <w:t xml:space="preserve"> nhìn vào đó đ</w:t>
      </w:r>
      <w:r>
        <w:t>ể</w:t>
      </w:r>
      <w:r>
        <w:t xml:space="preserve"> Debug n</w:t>
      </w:r>
      <w:r>
        <w:t>ế</w:t>
      </w:r>
      <w:r>
        <w:t>u c</w:t>
      </w:r>
      <w:r>
        <w:t>ầ</w:t>
      </w:r>
      <w:r>
        <w:t>n. Nhưng v</w:t>
      </w:r>
      <w:r>
        <w:t>ớ</w:t>
      </w:r>
      <w:r>
        <w:t xml:space="preserve">i </w:t>
      </w:r>
      <w:r>
        <w:rPr>
          <w:color w:val="4F6228"/>
        </w:rPr>
        <w:t xml:space="preserve">Script </w:t>
      </w:r>
      <w:r>
        <w:t>thì nó s</w:t>
      </w:r>
      <w:r>
        <w:t>ẽ</w:t>
      </w:r>
      <w:r>
        <w:t xml:space="preserve"> không hi</w:t>
      </w:r>
      <w:r>
        <w:t>ể</w:t>
      </w:r>
      <w:r>
        <w:t>n th</w:t>
      </w:r>
      <w:r>
        <w:t>ị</w:t>
      </w:r>
      <w:r>
        <w:t xml:space="preserve"> các thu</w:t>
      </w:r>
      <w:r>
        <w:t>ộ</w:t>
      </w:r>
      <w:r>
        <w:t xml:space="preserve">c tính </w:t>
      </w:r>
      <w:r>
        <w:rPr>
          <w:color w:val="7030A0"/>
        </w:rPr>
        <w:t xml:space="preserve">private </w:t>
      </w:r>
      <w:r>
        <w:t>(mà n</w:t>
      </w:r>
      <w:r>
        <w:t>ế</w:t>
      </w:r>
      <w:r>
        <w:t>u b</w:t>
      </w:r>
      <w:r>
        <w:t>ạ</w:t>
      </w:r>
      <w:r>
        <w:t>n code theo hư</w:t>
      </w:r>
      <w:r>
        <w:t>ớ</w:t>
      </w:r>
      <w:r>
        <w:t>ng đ</w:t>
      </w:r>
      <w:r>
        <w:t>ố</w:t>
      </w:r>
      <w:r>
        <w:t>i tư</w:t>
      </w:r>
      <w:r>
        <w:t>ợ</w:t>
      </w:r>
      <w:r>
        <w:t>ng thì s</w:t>
      </w:r>
      <w:r>
        <w:t>ẽ</w:t>
      </w:r>
      <w:r>
        <w:t xml:space="preserve"> c</w:t>
      </w:r>
      <w:r>
        <w:t>ầ</w:t>
      </w:r>
      <w:r>
        <w:t>n đ</w:t>
      </w:r>
      <w:r>
        <w:t>ể</w:t>
      </w:r>
      <w:r>
        <w:t xml:space="preserve"> thu</w:t>
      </w:r>
      <w:r>
        <w:t>ộ</w:t>
      </w:r>
      <w:r>
        <w:t>c tính là privat</w:t>
      </w:r>
      <w:r>
        <w:t>e):</w:t>
      </w:r>
    </w:p>
    <w:p w:rsidR="005025F6" w:rsidRDefault="00AF585E" w14:paraId="09F4B842" w14:textId="77777777">
      <w:pPr>
        <w:spacing w:before="240" w:after="240"/>
      </w:pPr>
      <w:r>
        <w:t xml:space="preserve"> </w:t>
      </w:r>
      <w:r>
        <w:rPr>
          <w:noProof/>
        </w:rPr>
        <w:drawing>
          <wp:inline distT="114300" distB="114300" distL="114300" distR="114300" wp14:anchorId="6BCB4BA3" wp14:editId="71219FD4">
            <wp:extent cx="2771689" cy="706949"/>
            <wp:effectExtent l="0" t="0" r="0" b="0"/>
            <wp:docPr id="122"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101"/>
                    <a:srcRect/>
                    <a:stretch>
                      <a:fillRect/>
                    </a:stretch>
                  </pic:blipFill>
                  <pic:spPr>
                    <a:xfrm>
                      <a:off x="0" y="0"/>
                      <a:ext cx="2771689" cy="706949"/>
                    </a:xfrm>
                    <a:prstGeom prst="rect">
                      <a:avLst/>
                    </a:prstGeom>
                    <a:ln/>
                  </pic:spPr>
                </pic:pic>
              </a:graphicData>
            </a:graphic>
          </wp:inline>
        </w:drawing>
      </w:r>
      <w:r>
        <w:rPr>
          <w:noProof/>
        </w:rPr>
        <w:drawing>
          <wp:inline distT="114300" distB="114300" distL="114300" distR="114300" wp14:anchorId="31FD6C59" wp14:editId="62324E33">
            <wp:extent cx="2565728" cy="919948"/>
            <wp:effectExtent l="0" t="0" r="0" b="0"/>
            <wp:docPr id="161"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02"/>
                    <a:srcRect/>
                    <a:stretch>
                      <a:fillRect/>
                    </a:stretch>
                  </pic:blipFill>
                  <pic:spPr>
                    <a:xfrm>
                      <a:off x="0" y="0"/>
                      <a:ext cx="2565728" cy="919948"/>
                    </a:xfrm>
                    <a:prstGeom prst="rect">
                      <a:avLst/>
                    </a:prstGeom>
                    <a:ln/>
                  </pic:spPr>
                </pic:pic>
              </a:graphicData>
            </a:graphic>
          </wp:inline>
        </w:drawing>
      </w:r>
    </w:p>
    <w:p w:rsidR="005025F6" w:rsidRDefault="00AF585E" w14:paraId="0C4D7659" w14:textId="77777777">
      <w:pPr>
        <w:spacing w:before="240" w:after="240"/>
      </w:pPr>
      <w:r>
        <w:t xml:space="preserve">=&gt; </w:t>
      </w:r>
      <w:r>
        <w:rPr>
          <w:rFonts w:ascii="Times New Roman" w:hAnsi="Times New Roman" w:eastAsia="Times New Roman" w:cs="Times New Roman"/>
          <w:sz w:val="14"/>
          <w:szCs w:val="14"/>
        </w:rPr>
        <w:t xml:space="preserve"> </w:t>
      </w:r>
      <w:r>
        <w:t>N</w:t>
      </w:r>
      <w:r>
        <w:t>ế</w:t>
      </w:r>
      <w:r>
        <w:t>u b</w:t>
      </w:r>
      <w:r>
        <w:t>ạ</w:t>
      </w:r>
      <w:r>
        <w:t>n c</w:t>
      </w:r>
      <w:r>
        <w:t>ầ</w:t>
      </w:r>
      <w:r>
        <w:t>n theo dõi giá tr</w:t>
      </w:r>
      <w:r>
        <w:t>ị</w:t>
      </w:r>
      <w:r>
        <w:t xml:space="preserve"> c</w:t>
      </w:r>
      <w:r>
        <w:t>ủ</w:t>
      </w:r>
      <w:r>
        <w:t>a các thu</w:t>
      </w:r>
      <w:r>
        <w:t>ộ</w:t>
      </w:r>
      <w:r>
        <w:t>c tính private này trong khi game ch</w:t>
      </w:r>
      <w:r>
        <w:t>ạ</w:t>
      </w:r>
      <w:r>
        <w:t>y thì có th</w:t>
      </w:r>
      <w:r>
        <w:t>ể</w:t>
      </w:r>
      <w:r>
        <w:t xml:space="preserve"> làm như sau:</w:t>
      </w:r>
    </w:p>
    <w:p w:rsidR="005025F6" w:rsidRDefault="00AF585E" w14:paraId="12C1FAEB" w14:textId="77777777">
      <w:pPr>
        <w:spacing w:before="240" w:after="240"/>
      </w:pPr>
      <w:r>
        <w:t>-</w:t>
      </w:r>
      <w:r>
        <w:rPr>
          <w:sz w:val="14"/>
          <w:szCs w:val="14"/>
        </w:rPr>
        <w:t xml:space="preserve">        </w:t>
      </w:r>
      <w:r>
        <w:t>Ở</w:t>
      </w:r>
      <w:r>
        <w:t xml:space="preserve"> </w:t>
      </w:r>
      <w:r>
        <w:rPr>
          <w:color w:val="00B050"/>
        </w:rPr>
        <w:t>Inspector</w:t>
      </w:r>
      <w:r>
        <w:t>, chuy</w:t>
      </w:r>
      <w:r>
        <w:t>ể</w:t>
      </w:r>
      <w:r>
        <w:t>n t</w:t>
      </w:r>
      <w:r>
        <w:t>ừ</w:t>
      </w:r>
      <w:r>
        <w:t xml:space="preserve"> </w:t>
      </w:r>
      <w:r>
        <w:rPr>
          <w:color w:val="00B050"/>
        </w:rPr>
        <w:t xml:space="preserve">Normal </w:t>
      </w:r>
      <w:r>
        <w:t xml:space="preserve">sang </w:t>
      </w:r>
      <w:r>
        <w:rPr>
          <w:color w:val="00B050"/>
        </w:rPr>
        <w:t>Debug</w:t>
      </w:r>
      <w:r>
        <w:t>:</w:t>
      </w:r>
    </w:p>
    <w:p w:rsidR="005025F6" w:rsidRDefault="00AF585E" w14:paraId="36C3C0E5"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3EEED963" wp14:editId="6C168327">
            <wp:extent cx="2867383" cy="1297458"/>
            <wp:effectExtent l="0" t="0" r="0" b="0"/>
            <wp:docPr id="4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03"/>
                    <a:srcRect/>
                    <a:stretch>
                      <a:fillRect/>
                    </a:stretch>
                  </pic:blipFill>
                  <pic:spPr>
                    <a:xfrm>
                      <a:off x="0" y="0"/>
                      <a:ext cx="2867383" cy="1297458"/>
                    </a:xfrm>
                    <a:prstGeom prst="rect">
                      <a:avLst/>
                    </a:prstGeom>
                    <a:ln/>
                  </pic:spPr>
                </pic:pic>
              </a:graphicData>
            </a:graphic>
          </wp:inline>
        </w:drawing>
      </w:r>
    </w:p>
    <w:p w:rsidR="005025F6" w:rsidRDefault="00AF585E" w14:paraId="0ECBDB86" w14:textId="77777777">
      <w:pPr>
        <w:spacing w:before="240" w:after="240"/>
      </w:pPr>
      <w:r>
        <w:t>-</w:t>
      </w:r>
      <w:r>
        <w:rPr>
          <w:sz w:val="14"/>
          <w:szCs w:val="14"/>
        </w:rPr>
        <w:t xml:space="preserve">        </w:t>
      </w:r>
      <w:r>
        <w:t>Gi</w:t>
      </w:r>
      <w:r>
        <w:t>ờ</w:t>
      </w:r>
      <w:r>
        <w:t xml:space="preserve"> khi ch</w:t>
      </w:r>
      <w:r>
        <w:t>ạ</w:t>
      </w:r>
      <w:r>
        <w:t>y game b</w:t>
      </w:r>
      <w:r>
        <w:t>ạ</w:t>
      </w:r>
      <w:r>
        <w:t>n có th</w:t>
      </w:r>
      <w:r>
        <w:t>ể</w:t>
      </w:r>
      <w:r>
        <w:t xml:space="preserve"> theo dõi giá tr</w:t>
      </w:r>
      <w:r>
        <w:t>ị</w:t>
      </w:r>
      <w:r>
        <w:t xml:space="preserve"> c</w:t>
      </w:r>
      <w:r>
        <w:t>ủ</w:t>
      </w:r>
      <w:r>
        <w:t>a nh</w:t>
      </w:r>
      <w:r>
        <w:t>ữ</w:t>
      </w:r>
      <w:r>
        <w:t>ng thu</w:t>
      </w:r>
      <w:r>
        <w:t>ộ</w:t>
      </w:r>
      <w:r>
        <w:t>c tính này:</w:t>
      </w:r>
    </w:p>
    <w:p w:rsidR="005025F6" w:rsidRDefault="00AF585E" w14:paraId="3DB15E59"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lastRenderedPageBreak/>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36B2675B" wp14:editId="7533CF05">
            <wp:extent cx="2784532" cy="1528763"/>
            <wp:effectExtent l="0" t="0" r="0" b="0"/>
            <wp:docPr id="3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04"/>
                    <a:srcRect/>
                    <a:stretch>
                      <a:fillRect/>
                    </a:stretch>
                  </pic:blipFill>
                  <pic:spPr>
                    <a:xfrm>
                      <a:off x="0" y="0"/>
                      <a:ext cx="2784532" cy="1528763"/>
                    </a:xfrm>
                    <a:prstGeom prst="rect">
                      <a:avLst/>
                    </a:prstGeom>
                    <a:ln/>
                  </pic:spPr>
                </pic:pic>
              </a:graphicData>
            </a:graphic>
          </wp:inline>
        </w:drawing>
      </w:r>
    </w:p>
    <w:p w:rsidR="005025F6" w:rsidRDefault="00AF585E" w14:paraId="587D5EC9" w14:textId="77777777">
      <w:pPr>
        <w:spacing w:before="240" w:after="240"/>
      </w:pPr>
      <w:r>
        <w:t>-</w:t>
      </w:r>
      <w:r>
        <w:rPr>
          <w:sz w:val="14"/>
          <w:szCs w:val="14"/>
        </w:rPr>
        <w:t xml:space="preserve">        </w:t>
      </w:r>
      <w:r>
        <w:t>B</w:t>
      </w:r>
      <w:r>
        <w:t>ạ</w:t>
      </w:r>
      <w:r>
        <w:t>n cũng có th</w:t>
      </w:r>
      <w:r>
        <w:t>ể</w:t>
      </w:r>
      <w:r>
        <w:t xml:space="preserve"> </w:t>
      </w:r>
      <w:r>
        <w:rPr>
          <w:color w:val="00B050"/>
        </w:rPr>
        <w:t>Chu</w:t>
      </w:r>
      <w:r>
        <w:rPr>
          <w:color w:val="00B050"/>
        </w:rPr>
        <w:t>ộ</w:t>
      </w:r>
      <w:r>
        <w:rPr>
          <w:color w:val="00B050"/>
        </w:rPr>
        <w:t>t ph</w:t>
      </w:r>
      <w:r>
        <w:rPr>
          <w:color w:val="00B050"/>
        </w:rPr>
        <w:t>ả</w:t>
      </w:r>
      <w:r>
        <w:rPr>
          <w:color w:val="00B050"/>
        </w:rPr>
        <w:t xml:space="preserve">i </w:t>
      </w:r>
      <w:r>
        <w:t xml:space="preserve">vào </w:t>
      </w:r>
      <w:r>
        <w:rPr>
          <w:color w:val="00B050"/>
        </w:rPr>
        <w:t xml:space="preserve">Inspector </w:t>
      </w:r>
      <w:r>
        <w:rPr>
          <w:rFonts w:ascii="MS Mincho" w:hAnsi="MS Mincho" w:eastAsia="MS Mincho" w:cs="MS Mincho"/>
        </w:rPr>
        <w:t>→</w:t>
      </w:r>
      <w:r>
        <w:t xml:space="preserve"> </w:t>
      </w:r>
      <w:r>
        <w:rPr>
          <w:color w:val="00B050"/>
        </w:rPr>
        <w:t xml:space="preserve">Add tab </w:t>
      </w:r>
      <w:r>
        <w:rPr>
          <w:rFonts w:ascii="MS Mincho" w:hAnsi="MS Mincho" w:eastAsia="MS Mincho" w:cs="MS Mincho"/>
        </w:rPr>
        <w:t>→</w:t>
      </w:r>
      <w:r>
        <w:t xml:space="preserve"> </w:t>
      </w:r>
      <w:r>
        <w:rPr>
          <w:color w:val="00B050"/>
        </w:rPr>
        <w:t xml:space="preserve">Inspector </w:t>
      </w:r>
      <w:r>
        <w:t>đ</w:t>
      </w:r>
      <w:r>
        <w:t>ể</w:t>
      </w:r>
      <w:r>
        <w:t xml:space="preserve"> thêm 1 tab Inspector n</w:t>
      </w:r>
      <w:r>
        <w:t>ữ</w:t>
      </w:r>
      <w:r>
        <w:t>a đ</w:t>
      </w:r>
      <w:r>
        <w:t>ể</w:t>
      </w:r>
      <w:r>
        <w:t xml:space="preserve"> xem </w:t>
      </w:r>
      <w:r>
        <w:t>ở</w:t>
      </w:r>
      <w:r>
        <w:t xml:space="preserve"> ch</w:t>
      </w:r>
      <w:r>
        <w:t>ế</w:t>
      </w:r>
      <w:r>
        <w:t xml:space="preserve"> đ</w:t>
      </w:r>
      <w:r>
        <w:t>ộ</w:t>
      </w:r>
      <w:r>
        <w:t xml:space="preserve"> Normal n</w:t>
      </w:r>
      <w:r>
        <w:t>ế</w:t>
      </w:r>
      <w:r>
        <w:t>u mu</w:t>
      </w:r>
      <w:r>
        <w:t>ố</w:t>
      </w:r>
      <w:r>
        <w:t>n</w:t>
      </w:r>
    </w:p>
    <w:p w:rsidR="005025F6" w:rsidRDefault="00AF585E" w14:paraId="5CAA38C8"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5F99DF29" wp14:editId="2D131AE9">
            <wp:extent cx="3105715" cy="2698259"/>
            <wp:effectExtent l="0" t="0" r="0" b="0"/>
            <wp:docPr id="2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05"/>
                    <a:srcRect/>
                    <a:stretch>
                      <a:fillRect/>
                    </a:stretch>
                  </pic:blipFill>
                  <pic:spPr>
                    <a:xfrm>
                      <a:off x="0" y="0"/>
                      <a:ext cx="3105715" cy="2698259"/>
                    </a:xfrm>
                    <a:prstGeom prst="rect">
                      <a:avLst/>
                    </a:prstGeom>
                    <a:ln/>
                  </pic:spPr>
                </pic:pic>
              </a:graphicData>
            </a:graphic>
          </wp:inline>
        </w:drawing>
      </w:r>
    </w:p>
    <w:p w:rsidR="005025F6" w:rsidRDefault="00AF585E" w14:paraId="095142DA"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50FC2F84" wp14:editId="75B7B0BE">
            <wp:extent cx="4058524" cy="3451796"/>
            <wp:effectExtent l="0" t="0" r="0" b="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06"/>
                    <a:srcRect/>
                    <a:stretch>
                      <a:fillRect/>
                    </a:stretch>
                  </pic:blipFill>
                  <pic:spPr>
                    <a:xfrm>
                      <a:off x="0" y="0"/>
                      <a:ext cx="4058524" cy="3451796"/>
                    </a:xfrm>
                    <a:prstGeom prst="rect">
                      <a:avLst/>
                    </a:prstGeom>
                    <a:ln/>
                  </pic:spPr>
                </pic:pic>
              </a:graphicData>
            </a:graphic>
          </wp:inline>
        </w:drawing>
      </w:r>
    </w:p>
    <w:p w:rsidR="005025F6" w:rsidRDefault="00AF585E" w14:paraId="0D7E51C8" w14:textId="77777777">
      <w:pPr>
        <w:pStyle w:val="Heading2"/>
        <w:spacing w:before="240" w:after="240"/>
      </w:pPr>
      <w:bookmarkStart w:name="_Toc113467781" w:id="40"/>
      <w:r>
        <w:lastRenderedPageBreak/>
        <w:t>Unity Event : cách đ</w:t>
      </w:r>
      <w:r>
        <w:t>ể</w:t>
      </w:r>
      <w:r>
        <w:t xml:space="preserve"> th</w:t>
      </w:r>
      <w:r>
        <w:t>ự</w:t>
      </w:r>
      <w:r>
        <w:t>c hi</w:t>
      </w:r>
      <w:r>
        <w:t>ệ</w:t>
      </w:r>
      <w:r>
        <w:t>n hành đ</w:t>
      </w:r>
      <w:r>
        <w:t>ộ</w:t>
      </w:r>
      <w:r>
        <w:t>ng theo event base.</w:t>
      </w:r>
      <w:bookmarkEnd w:id="40"/>
      <w:r>
        <w:t xml:space="preserve"> </w:t>
      </w:r>
    </w:p>
    <w:p w:rsidR="005025F6" w:rsidRDefault="00AF585E" w14:paraId="42141C0E" w14:textId="77777777">
      <w:r>
        <w:t>Cre : Antnthe150816</w:t>
      </w:r>
    </w:p>
    <w:p w:rsidR="005025F6" w:rsidRDefault="005025F6" w14:paraId="188519FC" w14:textId="77777777"/>
    <w:p w:rsidR="005025F6" w:rsidRDefault="005025F6" w14:paraId="4542844E" w14:textId="77777777"/>
    <w:p w:rsidR="005025F6" w:rsidRDefault="00AF585E" w14:paraId="23DA812D" w14:textId="77777777">
      <w:r>
        <w:t>Event base c</w:t>
      </w:r>
      <w:r>
        <w:t>ủ</w:t>
      </w:r>
      <w:r>
        <w:t>a</w:t>
      </w:r>
      <w:r>
        <w:t xml:space="preserve"> unity implement t</w:t>
      </w:r>
      <w:r>
        <w:t>ừ</w:t>
      </w:r>
      <w:r>
        <w:t xml:space="preserve"> Class UnityEngine.Events</w:t>
      </w:r>
    </w:p>
    <w:p w:rsidR="005025F6" w:rsidRDefault="00AF585E" w14:paraId="109A50DA" w14:textId="77777777">
      <w:r>
        <w:rPr>
          <w:noProof/>
        </w:rPr>
        <w:drawing>
          <wp:inline distT="114300" distB="114300" distL="114300" distR="114300" wp14:anchorId="23046867" wp14:editId="7B260929">
            <wp:extent cx="2276475" cy="190500"/>
            <wp:effectExtent l="0" t="0" r="0" b="0"/>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07"/>
                    <a:srcRect/>
                    <a:stretch>
                      <a:fillRect/>
                    </a:stretch>
                  </pic:blipFill>
                  <pic:spPr>
                    <a:xfrm>
                      <a:off x="0" y="0"/>
                      <a:ext cx="2276475" cy="190500"/>
                    </a:xfrm>
                    <a:prstGeom prst="rect">
                      <a:avLst/>
                    </a:prstGeom>
                    <a:ln/>
                  </pic:spPr>
                </pic:pic>
              </a:graphicData>
            </a:graphic>
          </wp:inline>
        </w:drawing>
      </w:r>
    </w:p>
    <w:p w:rsidR="005025F6" w:rsidRDefault="00AF585E" w14:paraId="0B1C62D6" w14:textId="77777777">
      <w:r>
        <w:t>Sau đây là nh</w:t>
      </w:r>
      <w:r>
        <w:t>ữ</w:t>
      </w:r>
      <w:r>
        <w:t>ng bư</w:t>
      </w:r>
      <w:r>
        <w:t>ớ</w:t>
      </w:r>
      <w:r>
        <w:t>c th</w:t>
      </w:r>
      <w:r>
        <w:t>ự</w:t>
      </w:r>
      <w:r>
        <w:t>c hi</w:t>
      </w:r>
      <w:r>
        <w:t>ệ</w:t>
      </w:r>
      <w:r>
        <w:t>n đơn gi</w:t>
      </w:r>
      <w:r>
        <w:t>ả</w:t>
      </w:r>
      <w:r>
        <w:t>n đ</w:t>
      </w:r>
      <w:r>
        <w:t>ể</w:t>
      </w:r>
      <w:r>
        <w:t xml:space="preserve"> s</w:t>
      </w:r>
      <w:r>
        <w:t>ử</w:t>
      </w:r>
      <w:r>
        <w:t xml:space="preserve"> d</w:t>
      </w:r>
      <w:r>
        <w:t>ụ</w:t>
      </w:r>
      <w:r>
        <w:t>ng unity event m</w:t>
      </w:r>
      <w:r>
        <w:t>ộ</w:t>
      </w:r>
      <w:r>
        <w:t>t cách đơn gi</w:t>
      </w:r>
      <w:r>
        <w:t>ả</w:t>
      </w:r>
      <w:r>
        <w:t>n nh</w:t>
      </w:r>
      <w:r>
        <w:t>ấ</w:t>
      </w:r>
      <w:r>
        <w:t>t</w:t>
      </w:r>
    </w:p>
    <w:p w:rsidR="005025F6" w:rsidRDefault="00AF585E" w14:paraId="5B086297" w14:textId="77777777">
      <w:r>
        <w:rPr>
          <w:noProof/>
        </w:rPr>
        <w:drawing>
          <wp:inline distT="114300" distB="114300" distL="114300" distR="114300" wp14:anchorId="7D3A709D" wp14:editId="45FF27A7">
            <wp:extent cx="5731200" cy="34671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8"/>
                    <a:srcRect/>
                    <a:stretch>
                      <a:fillRect/>
                    </a:stretch>
                  </pic:blipFill>
                  <pic:spPr>
                    <a:xfrm>
                      <a:off x="0" y="0"/>
                      <a:ext cx="5731200" cy="3467100"/>
                    </a:xfrm>
                    <a:prstGeom prst="rect">
                      <a:avLst/>
                    </a:prstGeom>
                    <a:ln/>
                  </pic:spPr>
                </pic:pic>
              </a:graphicData>
            </a:graphic>
          </wp:inline>
        </w:drawing>
      </w:r>
    </w:p>
    <w:p w:rsidR="005025F6" w:rsidRDefault="005025F6" w14:paraId="6BBB1332" w14:textId="77777777"/>
    <w:p w:rsidR="005025F6" w:rsidRDefault="00AF585E" w14:paraId="02DC44ED" w14:textId="77777777">
      <w:r>
        <w:t>Ở</w:t>
      </w:r>
      <w:r>
        <w:t xml:space="preserve"> trên là m</w:t>
      </w:r>
      <w:r>
        <w:t>ộ</w:t>
      </w:r>
      <w:r>
        <w:t>t script th</w:t>
      </w:r>
      <w:r>
        <w:t>ự</w:t>
      </w:r>
      <w:r>
        <w:t>c hi</w:t>
      </w:r>
      <w:r>
        <w:t>ệ</w:t>
      </w:r>
      <w:r>
        <w:t>n hóa đơn gi</w:t>
      </w:r>
      <w:r>
        <w:t>ả</w:t>
      </w:r>
      <w:r>
        <w:t>n vi</w:t>
      </w:r>
      <w:r>
        <w:t>ệ</w:t>
      </w:r>
      <w:r>
        <w:t>c s</w:t>
      </w:r>
      <w:r>
        <w:t>ử</w:t>
      </w:r>
      <w:r>
        <w:t xml:space="preserve"> d</w:t>
      </w:r>
      <w:r>
        <w:t>ụ</w:t>
      </w:r>
      <w:r>
        <w:t>ng unity event theo cách Invoke.</w:t>
      </w:r>
    </w:p>
    <w:p w:rsidR="005025F6" w:rsidRDefault="005025F6" w14:paraId="574CF0F8" w14:textId="77777777"/>
    <w:p w:rsidR="005025F6" w:rsidRDefault="00AF585E" w14:paraId="3DC52EC4" w14:textId="77777777">
      <w:r>
        <w:t>Đ</w:t>
      </w:r>
      <w:r>
        <w:t>ầ</w:t>
      </w:r>
      <w:r>
        <w:t>u tiên chúng ta s</w:t>
      </w:r>
      <w:r>
        <w:t>ẽ</w:t>
      </w:r>
      <w:r>
        <w:t xml:space="preserve"> kh</w:t>
      </w:r>
      <w:r>
        <w:t>ở</w:t>
      </w:r>
      <w:r>
        <w:t>i t</w:t>
      </w:r>
      <w:r>
        <w:t>ạ</w:t>
      </w:r>
      <w:r>
        <w:t>i m</w:t>
      </w:r>
      <w:r>
        <w:t>ộ</w:t>
      </w:r>
      <w:r>
        <w:t>t bi</w:t>
      </w:r>
      <w:r>
        <w:t>ế</w:t>
      </w:r>
      <w:r>
        <w:t xml:space="preserve">n Class </w:t>
      </w:r>
      <w:hyperlink r:id="rId109">
        <w:r>
          <w:rPr>
            <w:color w:val="1155CC"/>
            <w:u w:val="single"/>
          </w:rPr>
          <w:t>UnityEvent</w:t>
        </w:r>
      </w:hyperlink>
      <w:r>
        <w:t>, bi</w:t>
      </w:r>
      <w:r>
        <w:t>ế</w:t>
      </w:r>
      <w:r>
        <w:t>n này đ</w:t>
      </w:r>
      <w:r>
        <w:t>ể</w:t>
      </w:r>
      <w:r>
        <w:t xml:space="preserve"> th</w:t>
      </w:r>
      <w:r>
        <w:t>ự</w:t>
      </w:r>
      <w:r>
        <w:t>c hi</w:t>
      </w:r>
      <w:r>
        <w:t>ệ</w:t>
      </w:r>
      <w:r>
        <w:t>n nh</w:t>
      </w:r>
      <w:r>
        <w:t>ữ</w:t>
      </w:r>
      <w:r>
        <w:t>ng hàm s</w:t>
      </w:r>
      <w:r>
        <w:t>ẽ</w:t>
      </w:r>
      <w:r>
        <w:t xml:space="preserve"> đư</w:t>
      </w:r>
      <w:r>
        <w:t>ợ</w:t>
      </w:r>
      <w:r>
        <w:t>c đ</w:t>
      </w:r>
      <w:r>
        <w:t>ặ</w:t>
      </w:r>
      <w:r>
        <w:t>t vào trên inspector ( chúng ta s</w:t>
      </w:r>
      <w:r>
        <w:t>ẽ</w:t>
      </w:r>
      <w:r>
        <w:t xml:space="preserve"> th</w:t>
      </w:r>
      <w:r>
        <w:t>ấ</w:t>
      </w:r>
      <w:r>
        <w:t>y sau ).</w:t>
      </w:r>
    </w:p>
    <w:p w:rsidR="005025F6" w:rsidRDefault="005025F6" w14:paraId="509FE96C" w14:textId="77777777"/>
    <w:p w:rsidR="005025F6" w:rsidRDefault="00AF585E" w14:paraId="21CAB45F" w14:textId="77777777">
      <w:r>
        <w:t>Sau đó chúng ta s</w:t>
      </w:r>
      <w:r>
        <w:t>ẽ</w:t>
      </w:r>
      <w:r>
        <w:t xml:space="preserve"> đ</w:t>
      </w:r>
      <w:r>
        <w:t>ặ</w:t>
      </w:r>
      <w:r>
        <w:t>t đi</w:t>
      </w:r>
      <w:r>
        <w:t>ề</w:t>
      </w:r>
      <w:r>
        <w:t>u ki</w:t>
      </w:r>
      <w:r>
        <w:t>ệ</w:t>
      </w:r>
      <w:r>
        <w:t>n đ</w:t>
      </w:r>
      <w:r>
        <w:t>ể</w:t>
      </w:r>
      <w:r>
        <w:t xml:space="preserve"> th</w:t>
      </w:r>
      <w:r>
        <w:t>ự</w:t>
      </w:r>
      <w:r>
        <w:t>c thi nh</w:t>
      </w:r>
      <w:r>
        <w:t>ữ</w:t>
      </w:r>
      <w:r>
        <w:t>ng hàm đó</w:t>
      </w:r>
      <w:r>
        <w:t xml:space="preserve">, </w:t>
      </w:r>
      <w:r>
        <w:t>ở</w:t>
      </w:r>
      <w:r>
        <w:t xml:space="preserve"> đây tôi s</w:t>
      </w:r>
      <w:r>
        <w:t>ử</w:t>
      </w:r>
      <w:r>
        <w:t xml:space="preserve"> d</w:t>
      </w:r>
      <w:r>
        <w:t>ụ</w:t>
      </w:r>
      <w:r>
        <w:t>ng khi nh</w:t>
      </w:r>
      <w:r>
        <w:t>ấ</w:t>
      </w:r>
      <w:r>
        <w:t>n phím E thì ta có th</w:t>
      </w:r>
      <w:r>
        <w:t>ể</w:t>
      </w:r>
      <w:r>
        <w:t xml:space="preserve"> th</w:t>
      </w:r>
      <w:r>
        <w:t>ự</w:t>
      </w:r>
      <w:r>
        <w:t>c hi</w:t>
      </w:r>
      <w:r>
        <w:t>ệ</w:t>
      </w:r>
      <w:r>
        <w:t>n nh</w:t>
      </w:r>
      <w:r>
        <w:t>ữ</w:t>
      </w:r>
      <w:r>
        <w:t>ng hàm đó ( do vc s</w:t>
      </w:r>
      <w:r>
        <w:t>ử</w:t>
      </w:r>
      <w:r>
        <w:t xml:space="preserve"> d</w:t>
      </w:r>
      <w:r>
        <w:t>ụ</w:t>
      </w:r>
      <w:r>
        <w:t>ng input system m</w:t>
      </w:r>
      <w:r>
        <w:t>ớ</w:t>
      </w:r>
      <w:r>
        <w:t>i nên các b</w:t>
      </w:r>
      <w:r>
        <w:t>ạ</w:t>
      </w:r>
      <w:r>
        <w:t>n tìm hi</w:t>
      </w:r>
      <w:r>
        <w:t>ể</w:t>
      </w:r>
      <w:r>
        <w:t>u thêm )</w:t>
      </w:r>
    </w:p>
    <w:p w:rsidR="005025F6" w:rsidRDefault="005025F6" w14:paraId="787655B5" w14:textId="77777777"/>
    <w:p w:rsidR="005025F6" w:rsidRDefault="00AF585E" w14:paraId="6EC2FF9B" w14:textId="77777777">
      <w:r>
        <w:t>Và cu</w:t>
      </w:r>
      <w:r>
        <w:t>ố</w:t>
      </w:r>
      <w:r>
        <w:t>i cùng vi</w:t>
      </w:r>
      <w:r>
        <w:t>ệ</w:t>
      </w:r>
      <w:r>
        <w:t>c đơn gi</w:t>
      </w:r>
      <w:r>
        <w:t>ả</w:t>
      </w:r>
      <w:r>
        <w:t>n là ch</w:t>
      </w:r>
      <w:r>
        <w:t>ỉ</w:t>
      </w:r>
      <w:r>
        <w:t xml:space="preserve"> c</w:t>
      </w:r>
      <w:r>
        <w:t>ầ</w:t>
      </w:r>
      <w:r>
        <w:t>n s</w:t>
      </w:r>
      <w:r>
        <w:t>ử</w:t>
      </w:r>
      <w:r>
        <w:t xml:space="preserve"> d</w:t>
      </w:r>
      <w:r>
        <w:t>ụ</w:t>
      </w:r>
      <w:r>
        <w:t xml:space="preserve">ng method </w:t>
      </w:r>
      <w:hyperlink r:id="rId110">
        <w:r>
          <w:rPr>
            <w:color w:val="1155CC"/>
            <w:u w:val="single"/>
          </w:rPr>
          <w:t>Invoke()</w:t>
        </w:r>
      </w:hyperlink>
      <w:r>
        <w:t xml:space="preserve"> là xong.</w:t>
      </w:r>
    </w:p>
    <w:p w:rsidR="005025F6" w:rsidRDefault="005025F6" w14:paraId="49D4CB14" w14:textId="77777777"/>
    <w:p w:rsidR="005025F6" w:rsidRDefault="00AF585E" w14:paraId="037F9C28" w14:textId="77777777">
      <w:r>
        <w:t>Đó là xong ph</w:t>
      </w:r>
      <w:r>
        <w:t>ầ</w:t>
      </w:r>
      <w:r>
        <w:t>n vi</w:t>
      </w:r>
      <w:r>
        <w:t>ệ</w:t>
      </w:r>
      <w:r>
        <w:t>c c</w:t>
      </w:r>
      <w:r>
        <w:t>ủ</w:t>
      </w:r>
      <w:r>
        <w:t>a Script, gi</w:t>
      </w:r>
      <w:r>
        <w:t>ờ</w:t>
      </w:r>
      <w:r>
        <w:t xml:space="preserve"> b</w:t>
      </w:r>
      <w:r>
        <w:t>ạ</w:t>
      </w:r>
      <w:r>
        <w:t>n g</w:t>
      </w:r>
      <w:r>
        <w:t>ắ</w:t>
      </w:r>
      <w:r>
        <w:t>n vào trong GameObject b</w:t>
      </w:r>
      <w:r>
        <w:t>ạ</w:t>
      </w:r>
      <w:r>
        <w:t>n mu</w:t>
      </w:r>
      <w:r>
        <w:t>ố</w:t>
      </w:r>
      <w:r>
        <w:t>n th</w:t>
      </w:r>
      <w:r>
        <w:t>ự</w:t>
      </w:r>
      <w:r>
        <w:t>c hi</w:t>
      </w:r>
      <w:r>
        <w:t>ệ</w:t>
      </w:r>
      <w:r>
        <w:t>n vào.</w:t>
      </w:r>
    </w:p>
    <w:p w:rsidR="005025F6" w:rsidRDefault="005025F6" w14:paraId="51964E7F" w14:textId="77777777"/>
    <w:p w:rsidR="005025F6" w:rsidRDefault="00AF585E" w14:paraId="0E4E3F2C" w14:textId="77777777">
      <w:r>
        <w:t xml:space="preserve">Okay chúng ta có hình </w:t>
      </w:r>
      <w:r>
        <w:t>ả</w:t>
      </w:r>
      <w:r>
        <w:t>nh ti</w:t>
      </w:r>
      <w:r>
        <w:t>ế</w:t>
      </w:r>
      <w:r>
        <w:t xml:space="preserve">p theo: </w:t>
      </w:r>
    </w:p>
    <w:p w:rsidR="005025F6" w:rsidRDefault="00AF585E" w14:paraId="6ADA3713" w14:textId="77777777">
      <w:r>
        <w:rPr>
          <w:noProof/>
        </w:rPr>
        <w:lastRenderedPageBreak/>
        <w:drawing>
          <wp:inline distT="114300" distB="114300" distL="114300" distR="114300" wp14:anchorId="68A10BCE" wp14:editId="054ECB63">
            <wp:extent cx="4438650" cy="5295900"/>
            <wp:effectExtent l="0" t="0" r="0" b="0"/>
            <wp:docPr id="115"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11"/>
                    <a:srcRect/>
                    <a:stretch>
                      <a:fillRect/>
                    </a:stretch>
                  </pic:blipFill>
                  <pic:spPr>
                    <a:xfrm>
                      <a:off x="0" y="0"/>
                      <a:ext cx="4438650" cy="5295900"/>
                    </a:xfrm>
                    <a:prstGeom prst="rect">
                      <a:avLst/>
                    </a:prstGeom>
                    <a:ln/>
                  </pic:spPr>
                </pic:pic>
              </a:graphicData>
            </a:graphic>
          </wp:inline>
        </w:drawing>
      </w:r>
    </w:p>
    <w:p w:rsidR="005025F6" w:rsidRDefault="005025F6" w14:paraId="507FC7AA" w14:textId="77777777"/>
    <w:p w:rsidR="005025F6" w:rsidRDefault="00AF585E" w14:paraId="511BB706" w14:textId="77777777">
      <w:r>
        <w:t>Ở</w:t>
      </w:r>
      <w:r>
        <w:t xml:space="preserve"> đây CrankController c</w:t>
      </w:r>
      <w:r>
        <w:t>ủ</w:t>
      </w:r>
      <w:r>
        <w:t>a tôi có hàm OnCrannkTurnOn() và đây là hàm tôi mu</w:t>
      </w:r>
      <w:r>
        <w:t>ố</w:t>
      </w:r>
      <w:r>
        <w:t xml:space="preserve">n </w:t>
      </w:r>
      <w:r>
        <w:t>th</w:t>
      </w:r>
      <w:r>
        <w:t>ự</w:t>
      </w:r>
      <w:r>
        <w:t>c hi</w:t>
      </w:r>
      <w:r>
        <w:t>ệ</w:t>
      </w:r>
      <w:r>
        <w:t>n vi</w:t>
      </w:r>
      <w:r>
        <w:t>ệ</w:t>
      </w:r>
      <w:r>
        <w:t>c áp d</w:t>
      </w:r>
      <w:r>
        <w:t>ụ</w:t>
      </w:r>
      <w:r>
        <w:t xml:space="preserve">ng unity event vào </w:t>
      </w:r>
    </w:p>
    <w:p w:rsidR="005025F6" w:rsidRDefault="005025F6" w14:paraId="2F493B18" w14:textId="77777777"/>
    <w:p w:rsidR="005025F6" w:rsidRDefault="00AF585E" w14:paraId="276CE05C" w14:textId="77777777">
      <w:r>
        <w:t>Khi b</w:t>
      </w:r>
      <w:r>
        <w:t>ạ</w:t>
      </w:r>
      <w:r>
        <w:t>n nhìn vào Script b</w:t>
      </w:r>
      <w:r>
        <w:t>ạ</w:t>
      </w:r>
      <w:r>
        <w:t>n v</w:t>
      </w:r>
      <w:r>
        <w:t>ừ</w:t>
      </w:r>
      <w:r>
        <w:t>a t</w:t>
      </w:r>
      <w:r>
        <w:t>ạ</w:t>
      </w:r>
      <w:r>
        <w:t>o, ph</w:t>
      </w:r>
      <w:r>
        <w:t>ầ</w:t>
      </w:r>
      <w:r>
        <w:t>n Interact Action () s</w:t>
      </w:r>
      <w:r>
        <w:t>ẽ</w:t>
      </w:r>
      <w:r>
        <w:t xml:space="preserve"> hi</w:t>
      </w:r>
      <w:r>
        <w:t>ệ</w:t>
      </w:r>
      <w:r>
        <w:t>n ra, b</w:t>
      </w:r>
      <w:r>
        <w:t>ấ</w:t>
      </w:r>
      <w:r>
        <w:t>m d</w:t>
      </w:r>
      <w:r>
        <w:t>ấ</w:t>
      </w:r>
      <w:r>
        <w:t>u + đ</w:t>
      </w:r>
      <w:r>
        <w:t>ể</w:t>
      </w:r>
      <w:r>
        <w:t xml:space="preserve"> thêm m</w:t>
      </w:r>
      <w:r>
        <w:t>ộ</w:t>
      </w:r>
      <w:r>
        <w:t xml:space="preserve">t Event. </w:t>
      </w:r>
    </w:p>
    <w:p w:rsidR="005025F6" w:rsidRDefault="005025F6" w14:paraId="16E7FEB1" w14:textId="77777777"/>
    <w:p w:rsidR="005025F6" w:rsidRDefault="00AF585E" w14:paraId="5D229AE6" w14:textId="77777777">
      <w:r>
        <w:rPr>
          <w:noProof/>
        </w:rPr>
        <w:drawing>
          <wp:inline distT="114300" distB="114300" distL="114300" distR="114300" wp14:anchorId="3ADD3782" wp14:editId="53A745F3">
            <wp:extent cx="4324350" cy="1638300"/>
            <wp:effectExtent l="0" t="0" r="0" b="0"/>
            <wp:docPr id="1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12"/>
                    <a:srcRect/>
                    <a:stretch>
                      <a:fillRect/>
                    </a:stretch>
                  </pic:blipFill>
                  <pic:spPr>
                    <a:xfrm>
                      <a:off x="0" y="0"/>
                      <a:ext cx="4324350" cy="1638300"/>
                    </a:xfrm>
                    <a:prstGeom prst="rect">
                      <a:avLst/>
                    </a:prstGeom>
                    <a:ln/>
                  </pic:spPr>
                </pic:pic>
              </a:graphicData>
            </a:graphic>
          </wp:inline>
        </w:drawing>
      </w:r>
    </w:p>
    <w:p w:rsidR="005025F6" w:rsidRDefault="005025F6" w14:paraId="139D5827" w14:textId="77777777"/>
    <w:p w:rsidR="005025F6" w:rsidRDefault="00AF585E" w14:paraId="164B878B" w14:textId="77777777">
      <w:r>
        <w:t>Ti</w:t>
      </w:r>
      <w:r>
        <w:t>ế</w:t>
      </w:r>
      <w:r>
        <w:t>p đó hãy kéo Script ch</w:t>
      </w:r>
      <w:r>
        <w:t>ứ</w:t>
      </w:r>
      <w:r>
        <w:t>a hàm b</w:t>
      </w:r>
      <w:r>
        <w:t>ạ</w:t>
      </w:r>
      <w:r>
        <w:t>n mu</w:t>
      </w:r>
      <w:r>
        <w:t>ố</w:t>
      </w:r>
      <w:r>
        <w:t>n th</w:t>
      </w:r>
      <w:r>
        <w:t>ự</w:t>
      </w:r>
      <w:r>
        <w:t>c hi</w:t>
      </w:r>
      <w:r>
        <w:t>ệ</w:t>
      </w:r>
      <w:r>
        <w:t>n vào trong ô vuông dư</w:t>
      </w:r>
      <w:r>
        <w:t>ớ</w:t>
      </w:r>
      <w:r>
        <w:t>i Dropdown (Hãy nh</w:t>
      </w:r>
      <w:r>
        <w:t>ớ</w:t>
      </w:r>
      <w:r>
        <w:t xml:space="preserve"> là kéo t</w:t>
      </w:r>
      <w:r>
        <w:t>ừ</w:t>
      </w:r>
      <w:r>
        <w:t xml:space="preserve"> Inspec</w:t>
      </w:r>
      <w:r>
        <w:t>tor ch</w:t>
      </w:r>
      <w:r>
        <w:t>ứ</w:t>
      </w:r>
      <w:r>
        <w:t xml:space="preserve"> không ph</w:t>
      </w:r>
      <w:r>
        <w:t>ả</w:t>
      </w:r>
      <w:r>
        <w:t>i kéo t</w:t>
      </w:r>
      <w:r>
        <w:t>ừ</w:t>
      </w:r>
      <w:r>
        <w:t xml:space="preserve"> Project - vì kéo t</w:t>
      </w:r>
      <w:r>
        <w:t>ừ</w:t>
      </w:r>
      <w:r>
        <w:t xml:space="preserve"> project b</w:t>
      </w:r>
      <w:r>
        <w:t>ạ</w:t>
      </w:r>
      <w:r>
        <w:t>n s</w:t>
      </w:r>
      <w:r>
        <w:t>ẽ</w:t>
      </w:r>
      <w:r>
        <w:t xml:space="preserve"> kéo </w:t>
      </w:r>
      <w:r>
        <w:lastRenderedPageBreak/>
        <w:t>m</w:t>
      </w:r>
      <w:r>
        <w:t>ộ</w:t>
      </w:r>
      <w:r>
        <w:t>t Script không có gameObject đư</w:t>
      </w:r>
      <w:r>
        <w:t>ợ</w:t>
      </w:r>
      <w:r>
        <w:t>c g</w:t>
      </w:r>
      <w:r>
        <w:t>ắ</w:t>
      </w:r>
      <w:r>
        <w:t>n vào s</w:t>
      </w:r>
      <w:r>
        <w:t>ẽ</w:t>
      </w:r>
      <w:r>
        <w:t xml:space="preserve"> làm cho unity m</w:t>
      </w:r>
      <w:r>
        <w:t>ặ</w:t>
      </w:r>
      <w:r>
        <w:t>c đ</w:t>
      </w:r>
      <w:r>
        <w:t>ị</w:t>
      </w:r>
      <w:r>
        <w:t>nh nó là r</w:t>
      </w:r>
      <w:r>
        <w:t>ỗ</w:t>
      </w:r>
      <w:r>
        <w:t>ng và GameObject b</w:t>
      </w:r>
      <w:r>
        <w:t>ạ</w:t>
      </w:r>
      <w:r>
        <w:t>n mu</w:t>
      </w:r>
      <w:r>
        <w:t>ố</w:t>
      </w:r>
      <w:r>
        <w:t>n th</w:t>
      </w:r>
      <w:r>
        <w:t>ự</w:t>
      </w:r>
      <w:r>
        <w:t>c hi</w:t>
      </w:r>
      <w:r>
        <w:t>ệ</w:t>
      </w:r>
      <w:r>
        <w:t>n s</w:t>
      </w:r>
      <w:r>
        <w:t>ẽ</w:t>
      </w:r>
      <w:r>
        <w:t xml:space="preserve"> không g</w:t>
      </w:r>
      <w:r>
        <w:t>ọ</w:t>
      </w:r>
      <w:r>
        <w:t>i đư</w:t>
      </w:r>
      <w:r>
        <w:t>ợ</w:t>
      </w:r>
      <w:r>
        <w:t>c hàm b</w:t>
      </w:r>
      <w:r>
        <w:t>ạ</w:t>
      </w:r>
      <w:r>
        <w:t>n mu</w:t>
      </w:r>
      <w:r>
        <w:t>ố</w:t>
      </w:r>
      <w:r>
        <w:t>n )</w:t>
      </w:r>
    </w:p>
    <w:p w:rsidR="005025F6" w:rsidRDefault="005025F6" w14:paraId="6A9B9BE3" w14:textId="77777777"/>
    <w:p w:rsidR="005025F6" w:rsidRDefault="00AF585E" w14:paraId="6EB83CBD" w14:textId="77777777">
      <w:r>
        <w:t>Kéo xong b</w:t>
      </w:r>
      <w:r>
        <w:t>ạ</w:t>
      </w:r>
      <w:r>
        <w:t>n ch</w:t>
      </w:r>
      <w:r>
        <w:t>ọ</w:t>
      </w:r>
      <w:r>
        <w:t>n hàm t</w:t>
      </w:r>
      <w:r>
        <w:t>ừ</w:t>
      </w:r>
      <w:r>
        <w:t xml:space="preserve"> ô dropdown bên ph</w:t>
      </w:r>
      <w:r>
        <w:t>ả</w:t>
      </w:r>
      <w:r>
        <w:t>i</w:t>
      </w:r>
    </w:p>
    <w:p w:rsidR="005025F6" w:rsidRDefault="005025F6" w14:paraId="2CFF005E" w14:textId="77777777"/>
    <w:p w:rsidR="005025F6" w:rsidRDefault="00AF585E" w14:paraId="4DBDEA98" w14:textId="77777777">
      <w:r>
        <w:rPr>
          <w:noProof/>
        </w:rPr>
        <w:drawing>
          <wp:inline distT="114300" distB="114300" distL="114300" distR="114300" wp14:anchorId="53335F4E" wp14:editId="74DC1FFB">
            <wp:extent cx="5362575" cy="3686175"/>
            <wp:effectExtent l="0" t="0" r="0" b="0"/>
            <wp:docPr id="63"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13"/>
                    <a:srcRect/>
                    <a:stretch>
                      <a:fillRect/>
                    </a:stretch>
                  </pic:blipFill>
                  <pic:spPr>
                    <a:xfrm>
                      <a:off x="0" y="0"/>
                      <a:ext cx="5362575" cy="3686175"/>
                    </a:xfrm>
                    <a:prstGeom prst="rect">
                      <a:avLst/>
                    </a:prstGeom>
                    <a:ln/>
                  </pic:spPr>
                </pic:pic>
              </a:graphicData>
            </a:graphic>
          </wp:inline>
        </w:drawing>
      </w:r>
    </w:p>
    <w:p w:rsidR="005025F6" w:rsidRDefault="005025F6" w14:paraId="09DD97E6" w14:textId="77777777"/>
    <w:p w:rsidR="005025F6" w:rsidRDefault="00AF585E" w14:paraId="1518FB65" w14:textId="77777777">
      <w:r>
        <w:t>Và đó là xong bây gi</w:t>
      </w:r>
      <w:r>
        <w:t>ờ</w:t>
      </w:r>
      <w:r>
        <w:t xml:space="preserve"> m</w:t>
      </w:r>
      <w:r>
        <w:t>ỗ</w:t>
      </w:r>
      <w:r>
        <w:t>i khi b</w:t>
      </w:r>
      <w:r>
        <w:t>ạ</w:t>
      </w:r>
      <w:r>
        <w:t xml:space="preserve">n </w:t>
      </w:r>
      <w:r>
        <w:t>ấ</w:t>
      </w:r>
      <w:r>
        <w:t>n phím E, Interaction Script s</w:t>
      </w:r>
      <w:r>
        <w:t>ẽ</w:t>
      </w:r>
      <w:r>
        <w:t xml:space="preserve"> Invoke g</w:t>
      </w:r>
      <w:r>
        <w:t>ọ</w:t>
      </w:r>
      <w:r>
        <w:t>i đ</w:t>
      </w:r>
      <w:r>
        <w:t>ế</w:t>
      </w:r>
      <w:r>
        <w:t xml:space="preserve">n hàm OnCrankTurnOn() </w:t>
      </w:r>
      <w:r>
        <w:t>ở</w:t>
      </w:r>
      <w:r>
        <w:t xml:space="preserve"> Script khác.</w:t>
      </w:r>
    </w:p>
    <w:p w:rsidR="005025F6" w:rsidRDefault="005025F6" w14:paraId="7A7104F0" w14:textId="77777777"/>
    <w:p w:rsidR="005025F6" w:rsidRDefault="00AF585E" w14:paraId="5CD774AE" w14:textId="77777777">
      <w:r>
        <w:t>Và đó là cách s</w:t>
      </w:r>
      <w:r>
        <w:t>ử</w:t>
      </w:r>
      <w:r>
        <w:t xml:space="preserve"> d</w:t>
      </w:r>
      <w:r>
        <w:t>ụ</w:t>
      </w:r>
      <w:r>
        <w:t>ng unity event theo hư</w:t>
      </w:r>
      <w:r>
        <w:t>ớ</w:t>
      </w:r>
      <w:r>
        <w:t>ng invoke ( đơn gi</w:t>
      </w:r>
      <w:r>
        <w:t>ả</w:t>
      </w:r>
      <w:r>
        <w:t>n nh</w:t>
      </w:r>
      <w:r>
        <w:t>ấ</w:t>
      </w:r>
      <w:r>
        <w:t>t ) có phương th</w:t>
      </w:r>
      <w:r>
        <w:t>ự</w:t>
      </w:r>
      <w:r>
        <w:t>c g</w:t>
      </w:r>
      <w:r>
        <w:t>ọ</w:t>
      </w:r>
      <w:r>
        <w:t>i theo event khác mình s</w:t>
      </w:r>
      <w:r>
        <w:t>ẽ</w:t>
      </w:r>
      <w:r>
        <w:t xml:space="preserve"> </w:t>
      </w:r>
      <w:r>
        <w:t>đ</w:t>
      </w:r>
      <w:r>
        <w:t>ể</w:t>
      </w:r>
      <w:r>
        <w:t xml:space="preserve"> link youtube </w:t>
      </w:r>
      <w:r>
        <w:t>ở</w:t>
      </w:r>
      <w:r>
        <w:t xml:space="preserve"> dư</w:t>
      </w:r>
      <w:r>
        <w:t>ớ</w:t>
      </w:r>
      <w:r>
        <w:t>i đ</w:t>
      </w:r>
      <w:r>
        <w:t>ể</w:t>
      </w:r>
      <w:r>
        <w:t xml:space="preserve"> các b</w:t>
      </w:r>
      <w:r>
        <w:t>ạ</w:t>
      </w:r>
      <w:r>
        <w:t>n có th</w:t>
      </w:r>
      <w:r>
        <w:t>ể</w:t>
      </w:r>
      <w:r>
        <w:t xml:space="preserve"> tham kh</w:t>
      </w:r>
      <w:r>
        <w:t>ả</w:t>
      </w:r>
      <w:r>
        <w:t xml:space="preserve">o thêm </w:t>
      </w:r>
    </w:p>
    <w:p w:rsidR="005025F6" w:rsidRDefault="005025F6" w14:paraId="50A41D0A" w14:textId="77777777"/>
    <w:p w:rsidR="005025F6" w:rsidRDefault="00AF585E" w14:paraId="42FADCB4" w14:textId="77777777">
      <w:hyperlink r:id="rId114">
        <w:r>
          <w:rPr>
            <w:color w:val="1155CC"/>
            <w:u w:val="single"/>
          </w:rPr>
          <w:t>Link 1:</w:t>
        </w:r>
      </w:hyperlink>
    </w:p>
    <w:p w:rsidR="005025F6" w:rsidRDefault="00AF585E" w14:paraId="2CF1B797" w14:textId="77777777">
      <w:hyperlink r:id="rId115">
        <w:r>
          <w:rPr>
            <w:color w:val="1155CC"/>
            <w:u w:val="single"/>
          </w:rPr>
          <w:t>Link 2:</w:t>
        </w:r>
      </w:hyperlink>
    </w:p>
    <w:p w:rsidR="005025F6" w:rsidRDefault="005025F6" w14:paraId="501CD94C" w14:textId="77777777">
      <w:pPr>
        <w:spacing w:before="240" w:after="240"/>
        <w:rPr>
          <w:rFonts w:ascii="Times New Roman" w:hAnsi="Times New Roman" w:eastAsia="Times New Roman" w:cs="Times New Roman"/>
          <w:sz w:val="14"/>
          <w:szCs w:val="14"/>
        </w:rPr>
      </w:pPr>
    </w:p>
    <w:p w:rsidR="005025F6" w:rsidRDefault="005025F6" w14:paraId="7DC91059" w14:textId="77777777">
      <w:pPr>
        <w:spacing w:before="240" w:after="240"/>
        <w:rPr>
          <w:rFonts w:ascii="Times New Roman" w:hAnsi="Times New Roman" w:eastAsia="Times New Roman" w:cs="Times New Roman"/>
          <w:sz w:val="14"/>
          <w:szCs w:val="14"/>
        </w:rPr>
      </w:pPr>
    </w:p>
    <w:p w:rsidR="005025F6" w:rsidRDefault="005025F6" w14:paraId="25851B12" w14:textId="77777777"/>
    <w:p w:rsidR="005025F6" w:rsidRDefault="00AF585E" w14:paraId="7E6C5B60" w14:textId="77777777">
      <w:pPr>
        <w:pStyle w:val="Heading2"/>
      </w:pPr>
      <w:bookmarkStart w:name="_Toc113467782" w:id="41"/>
      <w:r>
        <w:t xml:space="preserve">AI </w:t>
      </w:r>
      <w:r>
        <w:t>Enemy(ThongPQHE150340) 3/3/2022</w:t>
      </w:r>
      <w:bookmarkEnd w:id="41"/>
    </w:p>
    <w:p w:rsidR="005025F6" w:rsidRDefault="00AF585E" w14:paraId="1DFA69EA" w14:textId="77777777">
      <w:r>
        <w:t>[SerializeField]</w:t>
      </w:r>
    </w:p>
    <w:p w:rsidR="005025F6" w:rsidRDefault="00AF585E" w14:paraId="2ABDE92F" w14:textId="77777777">
      <w:r>
        <w:t xml:space="preserve">    float speed;</w:t>
      </w:r>
    </w:p>
    <w:p w:rsidR="005025F6" w:rsidRDefault="005025F6" w14:paraId="52A78C3C" w14:textId="77777777"/>
    <w:p w:rsidR="005025F6" w:rsidRDefault="00AF585E" w14:paraId="00BBC3AD" w14:textId="77777777">
      <w:r>
        <w:t xml:space="preserve">    [SerializeField]</w:t>
      </w:r>
    </w:p>
    <w:p w:rsidR="005025F6" w:rsidRDefault="00AF585E" w14:paraId="3E4E6A36" w14:textId="77777777">
      <w:r>
        <w:t xml:space="preserve">    float checkRadius;</w:t>
      </w:r>
    </w:p>
    <w:p w:rsidR="005025F6" w:rsidRDefault="005025F6" w14:paraId="614D7375" w14:textId="77777777"/>
    <w:p w:rsidR="005025F6" w:rsidRDefault="00AF585E" w14:paraId="73532CA3" w14:textId="77777777">
      <w:r>
        <w:lastRenderedPageBreak/>
        <w:t xml:space="preserve">    [SerializeField]</w:t>
      </w:r>
    </w:p>
    <w:p w:rsidR="005025F6" w:rsidRDefault="00AF585E" w14:paraId="58E460F3" w14:textId="77777777">
      <w:r>
        <w:t xml:space="preserve">    float attackRadius;</w:t>
      </w:r>
    </w:p>
    <w:p w:rsidR="005025F6" w:rsidRDefault="005025F6" w14:paraId="4C682E4E" w14:textId="77777777"/>
    <w:p w:rsidR="005025F6" w:rsidRDefault="00AF585E" w14:paraId="53C552FB" w14:textId="77777777">
      <w:r>
        <w:t xml:space="preserve">    [SerializeField]</w:t>
      </w:r>
    </w:p>
    <w:p w:rsidR="005025F6" w:rsidRDefault="00AF585E" w14:paraId="540D4F8F" w14:textId="77777777">
      <w:r>
        <w:t xml:space="preserve">    bool shouldRotate;</w:t>
      </w:r>
    </w:p>
    <w:p w:rsidR="005025F6" w:rsidRDefault="005025F6" w14:paraId="1DB1FBC4" w14:textId="77777777"/>
    <w:p w:rsidR="005025F6" w:rsidRDefault="00AF585E" w14:paraId="5014475F" w14:textId="77777777">
      <w:r>
        <w:t xml:space="preserve">    [SerializeField]</w:t>
      </w:r>
    </w:p>
    <w:p w:rsidR="005025F6" w:rsidRDefault="00AF585E" w14:paraId="3502F80E" w14:textId="77777777">
      <w:r>
        <w:t xml:space="preserve">    LayerMask </w:t>
      </w:r>
      <w:r>
        <w:t>whatIsPlayer;</w:t>
      </w:r>
    </w:p>
    <w:p w:rsidR="005025F6" w:rsidRDefault="005025F6" w14:paraId="4DF3042E" w14:textId="77777777"/>
    <w:p w:rsidR="005025F6" w:rsidRDefault="00AF585E" w14:paraId="7EF44368" w14:textId="77777777">
      <w:r>
        <w:t xml:space="preserve">    SpriteRenderer spriteRenderer;</w:t>
      </w:r>
    </w:p>
    <w:p w:rsidR="005025F6" w:rsidRDefault="00AF585E" w14:paraId="7BCADFCB" w14:textId="77777777">
      <w:r>
        <w:t xml:space="preserve">    Transform target;</w:t>
      </w:r>
    </w:p>
    <w:p w:rsidR="005025F6" w:rsidRDefault="00AF585E" w14:paraId="30F8680E" w14:textId="77777777">
      <w:r>
        <w:t xml:space="preserve">    Rigidbody2D rb;</w:t>
      </w:r>
    </w:p>
    <w:p w:rsidR="005025F6" w:rsidRDefault="00AF585E" w14:paraId="44BCBDEC" w14:textId="77777777">
      <w:r>
        <w:t xml:space="preserve">    Animator anim;</w:t>
      </w:r>
    </w:p>
    <w:p w:rsidR="005025F6" w:rsidRDefault="00AF585E" w14:paraId="17CEE299" w14:textId="77777777">
      <w:r>
        <w:t xml:space="preserve">    Vector2 movement;</w:t>
      </w:r>
    </w:p>
    <w:p w:rsidR="005025F6" w:rsidRDefault="00AF585E" w14:paraId="76D7D594" w14:textId="77777777">
      <w:r>
        <w:t xml:space="preserve">    Vector3 dir;</w:t>
      </w:r>
    </w:p>
    <w:p w:rsidR="005025F6" w:rsidRDefault="005025F6" w14:paraId="51299257" w14:textId="77777777"/>
    <w:p w:rsidR="005025F6" w:rsidRDefault="00AF585E" w14:paraId="42DFEBF2" w14:textId="77777777">
      <w:r>
        <w:t xml:space="preserve">    private bool isInChaseRange;</w:t>
      </w:r>
    </w:p>
    <w:p w:rsidR="005025F6" w:rsidRDefault="00AF585E" w14:paraId="236B82AD" w14:textId="77777777">
      <w:r>
        <w:t xml:space="preserve">    private bool isInAttackRange;</w:t>
      </w:r>
    </w:p>
    <w:p w:rsidR="005025F6" w:rsidRDefault="005025F6" w14:paraId="6E80DF91" w14:textId="77777777"/>
    <w:p w:rsidR="005025F6" w:rsidRDefault="00AF585E" w14:paraId="610DAAC5" w14:textId="77777777">
      <w:r>
        <w:t xml:space="preserve">    [SerializeField]</w:t>
      </w:r>
    </w:p>
    <w:p w:rsidR="005025F6" w:rsidRDefault="00AF585E" w14:paraId="645D3363" w14:textId="77777777">
      <w:r>
        <w:t xml:space="preserve">    HealthBar he</w:t>
      </w:r>
      <w:r>
        <w:t>althBar;</w:t>
      </w:r>
    </w:p>
    <w:p w:rsidR="005025F6" w:rsidRDefault="005025F6" w14:paraId="6689456A" w14:textId="77777777"/>
    <w:p w:rsidR="005025F6" w:rsidRDefault="00AF585E" w14:paraId="3B38D54A" w14:textId="77777777">
      <w:r>
        <w:t xml:space="preserve">    //HealthChangeEvent healthChangeEvent = new HealthChangeEvent();</w:t>
      </w:r>
    </w:p>
    <w:p w:rsidR="005025F6" w:rsidRDefault="005025F6" w14:paraId="0E5B534C" w14:textId="77777777"/>
    <w:p w:rsidR="005025F6" w:rsidRDefault="00AF585E" w14:paraId="60975529" w14:textId="77777777">
      <w:r>
        <w:t xml:space="preserve">    private void Start()</w:t>
      </w:r>
    </w:p>
    <w:p w:rsidR="005025F6" w:rsidRDefault="00AF585E" w14:paraId="28AAFBD5" w14:textId="77777777">
      <w:r>
        <w:t xml:space="preserve">    {</w:t>
      </w:r>
    </w:p>
    <w:p w:rsidR="005025F6" w:rsidRDefault="00AF585E" w14:paraId="428BF079" w14:textId="77777777">
      <w:r>
        <w:t xml:space="preserve">        spriteRenderer = GetComponent&lt;SpriteRenderer&gt;();</w:t>
      </w:r>
    </w:p>
    <w:p w:rsidR="005025F6" w:rsidRDefault="00AF585E" w14:paraId="0D95207C" w14:textId="77777777">
      <w:r>
        <w:t xml:space="preserve">        rb = GetComponent&lt;Rigidbody2D&gt;();</w:t>
      </w:r>
    </w:p>
    <w:p w:rsidR="005025F6" w:rsidRDefault="00AF585E" w14:paraId="2D0BF650" w14:textId="77777777">
      <w:r>
        <w:t xml:space="preserve">        anim = GetComponent&lt;Animator&gt;();</w:t>
      </w:r>
    </w:p>
    <w:p w:rsidR="005025F6" w:rsidRDefault="00AF585E" w14:paraId="3EF5168E" w14:textId="77777777">
      <w:r>
        <w:t xml:space="preserve">        //Tìm đ</w:t>
      </w:r>
      <w:r>
        <w:t>ố</w:t>
      </w:r>
      <w:r>
        <w:t>i tư</w:t>
      </w:r>
      <w:r>
        <w:t>ợ</w:t>
      </w:r>
      <w:r>
        <w:t>ng player</w:t>
      </w:r>
    </w:p>
    <w:p w:rsidR="005025F6" w:rsidRDefault="00AF585E" w14:paraId="5B6F27F7" w14:textId="77777777">
      <w:r>
        <w:t xml:space="preserve">        target = GameObject.FindWithTag("Player").transform;</w:t>
      </w:r>
    </w:p>
    <w:p w:rsidR="005025F6" w:rsidRDefault="00AF585E" w14:paraId="525D1B87" w14:textId="77777777">
      <w:r>
        <w:t xml:space="preserve">    }</w:t>
      </w:r>
    </w:p>
    <w:p w:rsidR="005025F6" w:rsidRDefault="005025F6" w14:paraId="58F5D9FE" w14:textId="77777777"/>
    <w:p w:rsidR="005025F6" w:rsidRDefault="00AF585E" w14:paraId="6AB8B7D8" w14:textId="77777777">
      <w:r>
        <w:t xml:space="preserve">    private void Update()</w:t>
      </w:r>
    </w:p>
    <w:p w:rsidR="005025F6" w:rsidRDefault="00AF585E" w14:paraId="4B71B9C0" w14:textId="77777777">
      <w:r>
        <w:t xml:space="preserve">    {</w:t>
      </w:r>
    </w:p>
    <w:p w:rsidR="005025F6" w:rsidRDefault="00AF585E" w14:paraId="64EFE43F" w14:textId="77777777">
      <w:r>
        <w:t>//G</w:t>
      </w:r>
      <w:r>
        <w:t>ọ</w:t>
      </w:r>
      <w:r>
        <w:t>i đ</w:t>
      </w:r>
      <w:r>
        <w:t>ế</w:t>
      </w:r>
      <w:r>
        <w:t>n animator ch</w:t>
      </w:r>
      <w:r>
        <w:t>ạ</w:t>
      </w:r>
      <w:r>
        <w:t>y khu isChaseRange = true</w:t>
      </w:r>
    </w:p>
    <w:p w:rsidR="005025F6" w:rsidRDefault="00AF585E" w14:paraId="62143B7F" w14:textId="77777777">
      <w:r>
        <w:t xml:space="preserve">        anim.SetBool("isRunning", isInChaseRange);</w:t>
      </w:r>
    </w:p>
    <w:p w:rsidR="005025F6" w:rsidRDefault="005025F6" w14:paraId="3D3B6595" w14:textId="77777777"/>
    <w:p w:rsidR="005025F6" w:rsidRDefault="00AF585E" w14:paraId="2AB4D4EE" w14:textId="77777777">
      <w:r>
        <w:t xml:space="preserve">// Hàm </w:t>
      </w:r>
      <w:r>
        <w:t>OverlapCircle c</w:t>
      </w:r>
      <w:r>
        <w:t>ủ</w:t>
      </w:r>
      <w:r>
        <w:t>a isInChaseRange s</w:t>
      </w:r>
      <w:r>
        <w:t>ẽ</w:t>
      </w:r>
      <w:r>
        <w:t xml:space="preserve"> ki</w:t>
      </w:r>
      <w:r>
        <w:t>ể</w:t>
      </w:r>
      <w:r>
        <w:t>m tra và tr</w:t>
      </w:r>
      <w:r>
        <w:t>ả</w:t>
      </w:r>
      <w:r>
        <w:t xml:space="preserve"> v</w:t>
      </w:r>
      <w:r>
        <w:t>ề</w:t>
      </w:r>
      <w:r>
        <w:t xml:space="preserve"> giá tr</w:t>
      </w:r>
      <w:r>
        <w:t>ị</w:t>
      </w:r>
      <w:r>
        <w:t xml:space="preserve"> true false.  Hàm OverlapCircle s</w:t>
      </w:r>
      <w:r>
        <w:t>ẽ</w:t>
      </w:r>
      <w:r>
        <w:t xml:space="preserve"> truy</w:t>
      </w:r>
      <w:r>
        <w:t>ề</w:t>
      </w:r>
      <w:r>
        <w:t>n vào tâm (position c</w:t>
      </w:r>
      <w:r>
        <w:t>ủ</w:t>
      </w:r>
      <w:r>
        <w:t>a đ</w:t>
      </w:r>
      <w:r>
        <w:t>ố</w:t>
      </w:r>
      <w:r>
        <w:t>i tư</w:t>
      </w:r>
      <w:r>
        <w:t>ợ</w:t>
      </w:r>
      <w:r>
        <w:t>ng g</w:t>
      </w:r>
      <w:r>
        <w:t>ắ</w:t>
      </w:r>
      <w:r>
        <w:t>n), bán kính check, và layer c</w:t>
      </w:r>
      <w:r>
        <w:t>ủ</w:t>
      </w:r>
      <w:r>
        <w:t>a đ</w:t>
      </w:r>
      <w:r>
        <w:t>ố</w:t>
      </w:r>
      <w:r>
        <w:t>i tư</w:t>
      </w:r>
      <w:r>
        <w:t>ợ</w:t>
      </w:r>
      <w:r>
        <w:t>ng nào đ</w:t>
      </w:r>
      <w:r>
        <w:t>ể</w:t>
      </w:r>
      <w:r>
        <w:t xml:space="preserve"> check v</w:t>
      </w:r>
      <w:r>
        <w:t>ớ</w:t>
      </w:r>
      <w:r>
        <w:t>i bán kính ki</w:t>
      </w:r>
      <w:r>
        <w:t>ể</w:t>
      </w:r>
      <w:r>
        <w:t>m tra va ch</w:t>
      </w:r>
      <w:r>
        <w:t>ạ</w:t>
      </w:r>
      <w:r>
        <w:t>m trong bán kính vòng tròn truy</w:t>
      </w:r>
      <w:r>
        <w:t>ề</w:t>
      </w:r>
      <w:r>
        <w:t xml:space="preserve">n </w:t>
      </w:r>
      <w:r>
        <w:t>vào đ</w:t>
      </w:r>
      <w:r>
        <w:t>ấ</w:t>
      </w:r>
      <w:r>
        <w:t>y</w:t>
      </w:r>
    </w:p>
    <w:p w:rsidR="005025F6" w:rsidRDefault="00AF585E" w14:paraId="76597318" w14:textId="77777777">
      <w:r>
        <w:t xml:space="preserve">        isInChaseRange = Physics2D.OverlapCircle(transform.position, checkRadius, whatIsPlayer);</w:t>
      </w:r>
    </w:p>
    <w:p w:rsidR="005025F6" w:rsidRDefault="005025F6" w14:paraId="60A1483E" w14:textId="77777777"/>
    <w:p w:rsidR="005025F6" w:rsidRDefault="00AF585E" w14:paraId="265D5B5A" w14:textId="77777777">
      <w:r>
        <w:t xml:space="preserve">       </w:t>
      </w:r>
    </w:p>
    <w:p w:rsidR="005025F6" w:rsidRDefault="00AF585E" w14:paraId="66864397" w14:textId="77777777">
      <w:r>
        <w:t>// isInAttackRange cũng tương t</w:t>
      </w:r>
      <w:r>
        <w:t>ự</w:t>
      </w:r>
    </w:p>
    <w:p w:rsidR="005025F6" w:rsidRDefault="00AF585E" w14:paraId="47DBE507" w14:textId="77777777">
      <w:r>
        <w:t xml:space="preserve"> isInAttackRange = Physics2D.OverlapCircle(transform.position, attackRadius, whatIsPlayer);</w:t>
      </w:r>
    </w:p>
    <w:p w:rsidR="005025F6" w:rsidRDefault="00AF585E" w14:paraId="59EE09F8" w14:textId="77777777">
      <w:r>
        <w:lastRenderedPageBreak/>
        <w:t>// xác đ</w:t>
      </w:r>
      <w:r>
        <w:t>ị</w:t>
      </w:r>
      <w:r>
        <w:t>nh anima</w:t>
      </w:r>
      <w:r>
        <w:t>tor nào di chuy</w:t>
      </w:r>
      <w:r>
        <w:t>ể</w:t>
      </w:r>
      <w:r>
        <w:t>n v</w:t>
      </w:r>
      <w:r>
        <w:t>ề</w:t>
      </w:r>
      <w:r>
        <w:t xml:space="preserve"> hư</w:t>
      </w:r>
      <w:r>
        <w:t>ớ</w:t>
      </w:r>
      <w:r>
        <w:t>ng nào</w:t>
      </w:r>
    </w:p>
    <w:p w:rsidR="005025F6" w:rsidRDefault="00AF585E" w14:paraId="1C01536D" w14:textId="77777777">
      <w:r>
        <w:t xml:space="preserve">        dir = target.position - transform.position;</w:t>
      </w:r>
    </w:p>
    <w:p w:rsidR="005025F6" w:rsidRDefault="00AF585E" w14:paraId="79EA3863" w14:textId="77777777">
      <w:r>
        <w:t xml:space="preserve">        float angle = Mathf.Atan2(dir.y, dir.x) * Mathf.Rad2Deg;</w:t>
      </w:r>
    </w:p>
    <w:p w:rsidR="005025F6" w:rsidRDefault="00AF585E" w14:paraId="29822C39" w14:textId="77777777">
      <w:r>
        <w:t xml:space="preserve">        dir.Normalize();</w:t>
      </w:r>
    </w:p>
    <w:p w:rsidR="005025F6" w:rsidRDefault="00AF585E" w14:paraId="01E73CBC" w14:textId="77777777">
      <w:r>
        <w:t xml:space="preserve">        movement = dir;</w:t>
      </w:r>
    </w:p>
    <w:p w:rsidR="005025F6" w:rsidRDefault="00AF585E" w14:paraId="1F11AA5A" w14:textId="77777777">
      <w:r>
        <w:t xml:space="preserve">        if (shouldRotate)</w:t>
      </w:r>
    </w:p>
    <w:p w:rsidR="005025F6" w:rsidRDefault="00AF585E" w14:paraId="03C0FF11" w14:textId="77777777">
      <w:r>
        <w:t xml:space="preserve">        {</w:t>
      </w:r>
    </w:p>
    <w:p w:rsidR="005025F6" w:rsidRDefault="00AF585E" w14:paraId="1E05D46B" w14:textId="77777777">
      <w:r>
        <w:t xml:space="preserve">            anim.SetFlo</w:t>
      </w:r>
      <w:r>
        <w:t>at("X", dir.x);</w:t>
      </w:r>
    </w:p>
    <w:p w:rsidR="005025F6" w:rsidRDefault="00AF585E" w14:paraId="60B2CAE9" w14:textId="77777777">
      <w:r>
        <w:t xml:space="preserve">            anim.SetFloat("Y", dir.y);</w:t>
      </w:r>
    </w:p>
    <w:p w:rsidR="005025F6" w:rsidRDefault="00AF585E" w14:paraId="461F35C5" w14:textId="77777777">
      <w:r>
        <w:t xml:space="preserve">        }</w:t>
      </w:r>
    </w:p>
    <w:p w:rsidR="005025F6" w:rsidRDefault="005025F6" w14:paraId="365E9A56" w14:textId="77777777"/>
    <w:p w:rsidR="005025F6" w:rsidRDefault="00AF585E" w14:paraId="6653B1ED" w14:textId="77777777">
      <w:r>
        <w:t xml:space="preserve">        // Don't flip the scale of the object, it's gonna mess up the UI, use "SpriteRenderer.Flip" instead.</w:t>
      </w:r>
    </w:p>
    <w:p w:rsidR="005025F6" w:rsidRDefault="00AF585E" w14:paraId="33DDC563" w14:textId="77777777">
      <w:r>
        <w:t xml:space="preserve">        //Vector3 xxx = transform.localScale;</w:t>
      </w:r>
    </w:p>
    <w:p w:rsidR="005025F6" w:rsidRDefault="00AF585E" w14:paraId="5DEA3D35" w14:textId="77777777">
      <w:r>
        <w:t>// ki</w:t>
      </w:r>
      <w:r>
        <w:t>ể</w:t>
      </w:r>
      <w:r>
        <w:t>m tra là thay đ</w:t>
      </w:r>
      <w:r>
        <w:t>ổ</w:t>
      </w:r>
      <w:r>
        <w:t>i hư</w:t>
      </w:r>
      <w:r>
        <w:t>ớ</w:t>
      </w:r>
      <w:r>
        <w:t xml:space="preserve">ng, </w:t>
      </w:r>
      <w:r>
        <w:t>d</w:t>
      </w:r>
      <w:r>
        <w:t>ừ</w:t>
      </w:r>
      <w:r>
        <w:t>ng l</w:t>
      </w:r>
      <w:r>
        <w:t>ạ</w:t>
      </w:r>
      <w:r>
        <w:t xml:space="preserve">i </w:t>
      </w:r>
    </w:p>
    <w:p w:rsidR="005025F6" w:rsidRDefault="00AF585E" w14:paraId="7E3AF6B6" w14:textId="77777777">
      <w:r>
        <w:t xml:space="preserve">        if ((target.position.x - transform.position.x) &lt; 0)</w:t>
      </w:r>
    </w:p>
    <w:p w:rsidR="005025F6" w:rsidRDefault="00AF585E" w14:paraId="3717A9DD" w14:textId="77777777">
      <w:r>
        <w:t xml:space="preserve">        {</w:t>
      </w:r>
    </w:p>
    <w:p w:rsidR="005025F6" w:rsidRDefault="00AF585E" w14:paraId="21DC65F8" w14:textId="77777777">
      <w:r>
        <w:t xml:space="preserve">            spriteRenderer.flipX = true;</w:t>
      </w:r>
    </w:p>
    <w:p w:rsidR="005025F6" w:rsidRDefault="00AF585E" w14:paraId="1F40970A" w14:textId="77777777">
      <w:r>
        <w:t xml:space="preserve">        }</w:t>
      </w:r>
    </w:p>
    <w:p w:rsidR="005025F6" w:rsidRDefault="00AF585E" w14:paraId="0BEF1A1A" w14:textId="77777777">
      <w:r>
        <w:t xml:space="preserve">        if ((target.position.x - transform.position.x) &gt; 0)</w:t>
      </w:r>
    </w:p>
    <w:p w:rsidR="005025F6" w:rsidRDefault="00AF585E" w14:paraId="6EC90526" w14:textId="77777777">
      <w:r>
        <w:t xml:space="preserve">        {</w:t>
      </w:r>
    </w:p>
    <w:p w:rsidR="005025F6" w:rsidRDefault="00AF585E" w14:paraId="30D77B5E" w14:textId="77777777">
      <w:r>
        <w:t xml:space="preserve">            spriteRenderer.flipX = false;</w:t>
      </w:r>
    </w:p>
    <w:p w:rsidR="005025F6" w:rsidRDefault="00AF585E" w14:paraId="55A482AA" w14:textId="77777777">
      <w:r>
        <w:t xml:space="preserve">        }</w:t>
      </w:r>
    </w:p>
    <w:p w:rsidR="005025F6" w:rsidRDefault="00AF585E" w14:paraId="23359278" w14:textId="77777777">
      <w:r>
        <w:t xml:space="preserve">// </w:t>
      </w:r>
      <w:r>
        <w:t>n</w:t>
      </w:r>
      <w:r>
        <w:t>ế</w:t>
      </w:r>
      <w:r>
        <w:t>u thu</w:t>
      </w:r>
      <w:r>
        <w:t>ộ</w:t>
      </w:r>
      <w:r>
        <w:t>c ph</w:t>
      </w:r>
      <w:r>
        <w:t>ạ</w:t>
      </w:r>
      <w:r>
        <w:t>m vi t</w:t>
      </w:r>
      <w:r>
        <w:t>ấ</w:t>
      </w:r>
      <w:r>
        <w:t>n công (có th</w:t>
      </w:r>
      <w:r>
        <w:t>ể</w:t>
      </w:r>
      <w:r>
        <w:t xml:space="preserve"> là quái v</w:t>
      </w:r>
      <w:r>
        <w:t>ậ</w:t>
      </w:r>
      <w:r>
        <w:t>t t</w:t>
      </w:r>
      <w:r>
        <w:t>ấ</w:t>
      </w:r>
      <w:r>
        <w:t>n công g</w:t>
      </w:r>
      <w:r>
        <w:t>ầ</w:t>
      </w:r>
      <w:r>
        <w:t>n ho</w:t>
      </w:r>
      <w:r>
        <w:t>ặ</w:t>
      </w:r>
      <w:r>
        <w:t>c xa tùy them cái attackRadius truy</w:t>
      </w:r>
      <w:r>
        <w:t>ề</w:t>
      </w:r>
      <w:r>
        <w:t>n vào) thì s</w:t>
      </w:r>
      <w:r>
        <w:t>ẽ</w:t>
      </w:r>
      <w:r>
        <w:t xml:space="preserve"> d</w:t>
      </w:r>
      <w:r>
        <w:t>ừ</w:t>
      </w:r>
      <w:r>
        <w:t>ng l</w:t>
      </w:r>
      <w:r>
        <w:t>ạ</w:t>
      </w:r>
      <w:r>
        <w:t>i(có th</w:t>
      </w:r>
      <w:r>
        <w:t>ể</w:t>
      </w:r>
      <w:r>
        <w:t xml:space="preserve"> làm thêm 1 cái animator attack khi isAttackRange = true khi ti</w:t>
      </w:r>
      <w:r>
        <w:t>ế</w:t>
      </w:r>
      <w:r>
        <w:t>n t</w:t>
      </w:r>
      <w:r>
        <w:t>ớ</w:t>
      </w:r>
      <w:r>
        <w:t>i t</w:t>
      </w:r>
      <w:r>
        <w:t>ầ</w:t>
      </w:r>
      <w:r>
        <w:t>m đánh đ</w:t>
      </w:r>
      <w:r>
        <w:t>ể</w:t>
      </w:r>
      <w:r>
        <w:t xml:space="preserve"> t</w:t>
      </w:r>
      <w:r>
        <w:t>ấ</w:t>
      </w:r>
      <w:r>
        <w:t>n công player thay vì đ</w:t>
      </w:r>
      <w:r>
        <w:t>ứ</w:t>
      </w:r>
      <w:r>
        <w:t>ng yên mình đang làm</w:t>
      </w:r>
      <w:r>
        <w:t>)</w:t>
      </w:r>
    </w:p>
    <w:p w:rsidR="005025F6" w:rsidRDefault="00AF585E" w14:paraId="5940CFD9" w14:textId="77777777">
      <w:r>
        <w:t xml:space="preserve">        if (isInAttackRange)</w:t>
      </w:r>
    </w:p>
    <w:p w:rsidR="005025F6" w:rsidRDefault="00AF585E" w14:paraId="267291E6" w14:textId="77777777">
      <w:r>
        <w:t xml:space="preserve">        {</w:t>
      </w:r>
    </w:p>
    <w:p w:rsidR="005025F6" w:rsidRDefault="00AF585E" w14:paraId="1453E4C5" w14:textId="77777777">
      <w:r>
        <w:t xml:space="preserve">            anim.SetBool("isRunning", false);</w:t>
      </w:r>
    </w:p>
    <w:p w:rsidR="005025F6" w:rsidRDefault="00AF585E" w14:paraId="717C2697" w14:textId="77777777">
      <w:r>
        <w:t xml:space="preserve">        }</w:t>
      </w:r>
    </w:p>
    <w:p w:rsidR="005025F6" w:rsidRDefault="00AF585E" w14:paraId="42E16491" w14:textId="77777777">
      <w:r>
        <w:t xml:space="preserve">    }</w:t>
      </w:r>
    </w:p>
    <w:p w:rsidR="005025F6" w:rsidRDefault="00AF585E" w14:paraId="5BDBF64D" w14:textId="77777777">
      <w:r>
        <w:t>//ki</w:t>
      </w:r>
      <w:r>
        <w:t>ể</w:t>
      </w:r>
      <w:r>
        <w:t>m tra đ</w:t>
      </w:r>
      <w:r>
        <w:t>ể</w:t>
      </w:r>
      <w:r>
        <w:t xml:space="preserve"> di chuy</w:t>
      </w:r>
      <w:r>
        <w:t>ể</w:t>
      </w:r>
      <w:r>
        <w:t>n enemy đ</w:t>
      </w:r>
      <w:r>
        <w:t>ế</w:t>
      </w:r>
      <w:r>
        <w:t>n player</w:t>
      </w:r>
    </w:p>
    <w:p w:rsidR="005025F6" w:rsidRDefault="00AF585E" w14:paraId="2084C9D5" w14:textId="77777777">
      <w:r>
        <w:t xml:space="preserve">    private void FixedUpdate()</w:t>
      </w:r>
    </w:p>
    <w:p w:rsidR="005025F6" w:rsidRDefault="00AF585E" w14:paraId="213FAC66" w14:textId="77777777">
      <w:r>
        <w:t xml:space="preserve">    {</w:t>
      </w:r>
    </w:p>
    <w:p w:rsidR="005025F6" w:rsidRDefault="00AF585E" w14:paraId="22C58B7D" w14:textId="77777777">
      <w:r>
        <w:t xml:space="preserve">        if (isInChaseRange &amp;&amp; !isInAttackRange)</w:t>
      </w:r>
    </w:p>
    <w:p w:rsidR="005025F6" w:rsidRDefault="00AF585E" w14:paraId="0F850A5D" w14:textId="77777777">
      <w:r>
        <w:t xml:space="preserve">        {</w:t>
      </w:r>
    </w:p>
    <w:p w:rsidR="005025F6" w:rsidRDefault="00AF585E" w14:paraId="7DEB3DFD" w14:textId="77777777">
      <w:r>
        <w:t xml:space="preserve">            MoveC</w:t>
      </w:r>
      <w:r>
        <w:t>haracter(movement);</w:t>
      </w:r>
    </w:p>
    <w:p w:rsidR="005025F6" w:rsidRDefault="00AF585E" w14:paraId="44B6198E" w14:textId="77777777">
      <w:r>
        <w:t xml:space="preserve">        }</w:t>
      </w:r>
    </w:p>
    <w:p w:rsidR="005025F6" w:rsidRDefault="00AF585E" w14:paraId="18FF462A" w14:textId="77777777">
      <w:r>
        <w:t xml:space="preserve">        if (isInAttackRange)</w:t>
      </w:r>
    </w:p>
    <w:p w:rsidR="005025F6" w:rsidRDefault="00AF585E" w14:paraId="14336A1D" w14:textId="77777777">
      <w:r>
        <w:t xml:space="preserve">        {</w:t>
      </w:r>
    </w:p>
    <w:p w:rsidR="005025F6" w:rsidRDefault="00AF585E" w14:paraId="137A9E80" w14:textId="77777777">
      <w:r>
        <w:t xml:space="preserve">            rb.velocity = Vector2.zero;</w:t>
      </w:r>
    </w:p>
    <w:p w:rsidR="005025F6" w:rsidRDefault="00AF585E" w14:paraId="621F3E4F" w14:textId="77777777">
      <w:r>
        <w:t xml:space="preserve">        }</w:t>
      </w:r>
    </w:p>
    <w:p w:rsidR="005025F6" w:rsidRDefault="00AF585E" w14:paraId="63A6442C" w14:textId="77777777">
      <w:r>
        <w:t xml:space="preserve">    }</w:t>
      </w:r>
    </w:p>
    <w:p w:rsidR="005025F6" w:rsidRDefault="005025F6" w14:paraId="7C924644" w14:textId="77777777"/>
    <w:p w:rsidR="005025F6" w:rsidRDefault="00AF585E" w14:paraId="129E8954" w14:textId="77777777">
      <w:r>
        <w:t xml:space="preserve">    private void MoveCharacter(Vector2 dir)</w:t>
      </w:r>
    </w:p>
    <w:p w:rsidR="005025F6" w:rsidRDefault="00AF585E" w14:paraId="67072146" w14:textId="77777777">
      <w:r>
        <w:t xml:space="preserve">    {</w:t>
      </w:r>
    </w:p>
    <w:p w:rsidR="005025F6" w:rsidRDefault="00AF585E" w14:paraId="17945864" w14:textId="77777777">
      <w:r>
        <w:t xml:space="preserve">        rb.MovePosition((Vector2)transform.position + (dir * speed * </w:t>
      </w:r>
      <w:r>
        <w:t>Time.deltaTime));</w:t>
      </w:r>
    </w:p>
    <w:p w:rsidR="005025F6" w:rsidRDefault="00AF585E" w14:paraId="310FC5A0" w14:textId="77777777">
      <w:r>
        <w:t xml:space="preserve">    }</w:t>
      </w:r>
    </w:p>
    <w:p w:rsidR="005025F6" w:rsidRDefault="005025F6" w14:paraId="451D6809" w14:textId="77777777"/>
    <w:p w:rsidR="005025F6" w:rsidRDefault="00AF585E" w14:paraId="142D041A" w14:textId="77777777">
      <w:pPr>
        <w:pStyle w:val="Heading2"/>
      </w:pPr>
      <w:bookmarkStart w:name="_Toc113467783" w:id="42"/>
      <w:r>
        <w:t>Đ</w:t>
      </w:r>
      <w:r>
        <w:t>ổ</w:t>
      </w:r>
      <w:r>
        <w:t>i Scene</w:t>
      </w:r>
      <w:bookmarkEnd w:id="42"/>
    </w:p>
    <w:p w:rsidR="005025F6" w:rsidRDefault="00AF585E" w14:paraId="1E032354" w14:textId="77777777">
      <w:r>
        <w:t>Trong Build settings thêm các scene đ</w:t>
      </w:r>
      <w:r>
        <w:t>ể</w:t>
      </w:r>
      <w:r>
        <w:t xml:space="preserve"> load</w:t>
      </w:r>
    </w:p>
    <w:p w:rsidR="005025F6" w:rsidRDefault="00AF585E" w14:paraId="796F04BC" w14:textId="77777777">
      <w:r>
        <w:rPr>
          <w:noProof/>
        </w:rPr>
        <w:drawing>
          <wp:inline distT="114300" distB="114300" distL="114300" distR="114300" wp14:anchorId="3BC3C88F" wp14:editId="60F1F0D6">
            <wp:extent cx="3014663" cy="327808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6"/>
                    <a:srcRect/>
                    <a:stretch>
                      <a:fillRect/>
                    </a:stretch>
                  </pic:blipFill>
                  <pic:spPr>
                    <a:xfrm>
                      <a:off x="0" y="0"/>
                      <a:ext cx="3014663" cy="3278080"/>
                    </a:xfrm>
                    <a:prstGeom prst="rect">
                      <a:avLst/>
                    </a:prstGeom>
                    <a:ln/>
                  </pic:spPr>
                </pic:pic>
              </a:graphicData>
            </a:graphic>
          </wp:inline>
        </w:drawing>
      </w:r>
    </w:p>
    <w:p w:rsidR="005025F6" w:rsidRDefault="00AF585E" w14:paraId="33159B7B" w14:textId="77777777">
      <w:r>
        <w:rPr>
          <w:noProof/>
        </w:rPr>
        <w:drawing>
          <wp:inline distT="114300" distB="114300" distL="114300" distR="114300" wp14:anchorId="3CB1283F" wp14:editId="7361BEF1">
            <wp:extent cx="6115050" cy="4599490"/>
            <wp:effectExtent l="0" t="0" r="0" b="0"/>
            <wp:docPr id="1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7"/>
                    <a:srcRect/>
                    <a:stretch>
                      <a:fillRect/>
                    </a:stretch>
                  </pic:blipFill>
                  <pic:spPr>
                    <a:xfrm>
                      <a:off x="0" y="0"/>
                      <a:ext cx="6115050" cy="4599490"/>
                    </a:xfrm>
                    <a:prstGeom prst="rect">
                      <a:avLst/>
                    </a:prstGeom>
                    <a:ln/>
                  </pic:spPr>
                </pic:pic>
              </a:graphicData>
            </a:graphic>
          </wp:inline>
        </w:drawing>
      </w:r>
    </w:p>
    <w:p w:rsidR="005025F6" w:rsidRDefault="00AF585E" w14:paraId="5EFA88D6" w14:textId="77777777">
      <w:r>
        <w:lastRenderedPageBreak/>
        <w:t>(Kéo scene th</w:t>
      </w:r>
      <w:r>
        <w:t>ả</w:t>
      </w:r>
      <w:r>
        <w:t xml:space="preserve"> vào danh sách)</w:t>
      </w:r>
    </w:p>
    <w:p w:rsidR="005025F6" w:rsidRDefault="00AF585E" w14:paraId="4C605AB3" w14:textId="77777777">
      <w:r>
        <w:t>Trong script dùng l</w:t>
      </w:r>
      <w:r>
        <w:t>ệ</w:t>
      </w:r>
      <w:r>
        <w:t xml:space="preserve">nh </w:t>
      </w:r>
    </w:p>
    <w:p w:rsidR="005025F6" w:rsidRDefault="00AF585E" w14:paraId="27846084" w14:textId="77777777">
      <w:r>
        <w:t>SceneManager.LoadScene("SceneName");</w:t>
      </w:r>
    </w:p>
    <w:p w:rsidR="005025F6" w:rsidRDefault="00AF585E" w14:paraId="1C77797A" w14:textId="77777777">
      <w:r>
        <w:t>ho</w:t>
      </w:r>
      <w:r>
        <w:t>ặ</w:t>
      </w:r>
      <w:r>
        <w:t>c</w:t>
      </w:r>
    </w:p>
    <w:p w:rsidR="005025F6" w:rsidRDefault="00AF585E" w14:paraId="2E7C08C6" w14:textId="77777777">
      <w:r>
        <w:t>SceneManager.LoadScene(&lt;int: SceneIndex&gt;);</w:t>
      </w:r>
    </w:p>
    <w:p w:rsidR="005025F6" w:rsidRDefault="005025F6" w14:paraId="67696A65" w14:textId="77777777"/>
    <w:p w:rsidR="005025F6" w:rsidRDefault="00AF585E" w14:paraId="5223960F" w14:textId="77777777">
      <w:r>
        <w:t>Khi đ</w:t>
      </w:r>
      <w:r>
        <w:t>ổ</w:t>
      </w:r>
      <w:r>
        <w:t>i scene m</w:t>
      </w:r>
      <w:r>
        <w:t>ớ</w:t>
      </w:r>
      <w:r>
        <w:t>i, các</w:t>
      </w:r>
      <w:r>
        <w:t xml:space="preserve"> object </w:t>
      </w:r>
      <w:r>
        <w:t>ở</w:t>
      </w:r>
      <w:r>
        <w:t xml:space="preserve"> scene cũ s</w:t>
      </w:r>
      <w:r>
        <w:t>ẽ</w:t>
      </w:r>
      <w:r>
        <w:t xml:space="preserve"> b</w:t>
      </w:r>
      <w:r>
        <w:t>ị</w:t>
      </w:r>
      <w:r>
        <w:t xml:space="preserve"> destroy</w:t>
      </w:r>
    </w:p>
    <w:p w:rsidR="005025F6" w:rsidRDefault="005025F6" w14:paraId="3A409078" w14:textId="77777777"/>
    <w:p w:rsidR="005025F6" w:rsidRDefault="00AF585E" w14:paraId="59F32F52" w14:textId="77777777">
      <w:pPr>
        <w:pStyle w:val="Heading2"/>
      </w:pPr>
      <w:bookmarkStart w:name="_Toc113467784" w:id="43"/>
      <w:r>
        <w:t>Đưa 1 data sang scene m</w:t>
      </w:r>
      <w:r>
        <w:t>ớ</w:t>
      </w:r>
      <w:r>
        <w:t>i</w:t>
      </w:r>
      <w:bookmarkEnd w:id="43"/>
    </w:p>
    <w:p w:rsidR="005025F6" w:rsidRDefault="00AF585E" w14:paraId="616B53EC" w14:textId="77777777">
      <w:r>
        <w:t>Do các object trong scene s</w:t>
      </w:r>
      <w:r>
        <w:t>ẽ</w:t>
      </w:r>
      <w:r>
        <w:t xml:space="preserve"> b</w:t>
      </w:r>
      <w:r>
        <w:t>ị</w:t>
      </w:r>
      <w:r>
        <w:t xml:space="preserve"> destroy khi load scene m</w:t>
      </w:r>
      <w:r>
        <w:t>ớ</w:t>
      </w:r>
      <w:r>
        <w:t>i, mà ta c</w:t>
      </w:r>
      <w:r>
        <w:t>ầ</w:t>
      </w:r>
      <w:r>
        <w:t>n đưa 1 d</w:t>
      </w:r>
      <w:r>
        <w:t>ữ</w:t>
      </w:r>
      <w:r>
        <w:t xml:space="preserve"> li</w:t>
      </w:r>
      <w:r>
        <w:t>ệ</w:t>
      </w:r>
      <w:r>
        <w:t>u nào đó sang scene ti</w:t>
      </w:r>
      <w:r>
        <w:t>ế</w:t>
      </w:r>
      <w:r>
        <w:t>p theo (EG: Score), ta s</w:t>
      </w:r>
      <w:r>
        <w:t>ẽ</w:t>
      </w:r>
      <w:r>
        <w:t xml:space="preserve"> c</w:t>
      </w:r>
      <w:r>
        <w:t>ầ</w:t>
      </w:r>
      <w:r>
        <w:t>n gi</w:t>
      </w:r>
      <w:r>
        <w:t>ữ</w:t>
      </w:r>
      <w:r>
        <w:t xml:space="preserve"> cho d</w:t>
      </w:r>
      <w:r>
        <w:t>ữ</w:t>
      </w:r>
      <w:r>
        <w:t xml:space="preserve"> li</w:t>
      </w:r>
      <w:r>
        <w:t>ệ</w:t>
      </w:r>
      <w:r>
        <w:t>u này không b</w:t>
      </w:r>
      <w:r>
        <w:t>ị</w:t>
      </w:r>
      <w:r>
        <w:t xml:space="preserve"> destroy</w:t>
      </w:r>
    </w:p>
    <w:p w:rsidR="005025F6" w:rsidRDefault="005025F6" w14:paraId="6D7F7D97" w14:textId="77777777"/>
    <w:p w:rsidR="005025F6" w:rsidRDefault="00AF585E" w14:paraId="4F020988" w14:textId="77777777">
      <w:r>
        <w:t>T</w:t>
      </w:r>
      <w:r>
        <w:t>ạ</w:t>
      </w:r>
      <w:r>
        <w:t>o 1 object r</w:t>
      </w:r>
      <w:r>
        <w:t>ỗ</w:t>
      </w:r>
      <w:r>
        <w:t>ng</w:t>
      </w:r>
    </w:p>
    <w:p w:rsidR="005025F6" w:rsidRDefault="00AF585E" w14:paraId="1C349407" w14:textId="77777777">
      <w:r>
        <w:t>T</w:t>
      </w:r>
      <w:r>
        <w:t>ạ</w:t>
      </w:r>
      <w:r>
        <w:t>o đ</w:t>
      </w:r>
      <w:r>
        <w:t>o</w:t>
      </w:r>
      <w:r>
        <w:t>ạ</w:t>
      </w:r>
      <w:r>
        <w:t>n script ch</w:t>
      </w:r>
      <w:r>
        <w:t>ứ</w:t>
      </w:r>
      <w:r>
        <w:t>a data gán vào object v</w:t>
      </w:r>
      <w:r>
        <w:t>ừ</w:t>
      </w:r>
      <w:r>
        <w:t>a t</w:t>
      </w:r>
      <w:r>
        <w:t>ạ</w:t>
      </w:r>
      <w:r>
        <w:t>o</w:t>
      </w:r>
    </w:p>
    <w:p w:rsidR="005025F6" w:rsidRDefault="00AF585E" w14:paraId="281FA06B" w14:textId="77777777">
      <w:r>
        <w:rPr>
          <w:noProof/>
        </w:rPr>
        <w:drawing>
          <wp:inline distT="114300" distB="114300" distL="114300" distR="114300" wp14:anchorId="07E71D63" wp14:editId="485F1FED">
            <wp:extent cx="2209800" cy="3148013"/>
            <wp:effectExtent l="0" t="0" r="0" b="0"/>
            <wp:docPr id="56"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18"/>
                    <a:srcRect/>
                    <a:stretch>
                      <a:fillRect/>
                    </a:stretch>
                  </pic:blipFill>
                  <pic:spPr>
                    <a:xfrm>
                      <a:off x="0" y="0"/>
                      <a:ext cx="2209800" cy="3148013"/>
                    </a:xfrm>
                    <a:prstGeom prst="rect">
                      <a:avLst/>
                    </a:prstGeom>
                    <a:ln/>
                  </pic:spPr>
                </pic:pic>
              </a:graphicData>
            </a:graphic>
          </wp:inline>
        </w:drawing>
      </w:r>
      <w:r>
        <w:rPr>
          <w:noProof/>
        </w:rPr>
        <w:drawing>
          <wp:inline distT="114300" distB="114300" distL="114300" distR="114300" wp14:anchorId="0458B373" wp14:editId="59E8E8EA">
            <wp:extent cx="2245894" cy="3195324"/>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19"/>
                    <a:srcRect/>
                    <a:stretch>
                      <a:fillRect/>
                    </a:stretch>
                  </pic:blipFill>
                  <pic:spPr>
                    <a:xfrm>
                      <a:off x="0" y="0"/>
                      <a:ext cx="2245894" cy="3195324"/>
                    </a:xfrm>
                    <a:prstGeom prst="rect">
                      <a:avLst/>
                    </a:prstGeom>
                    <a:ln/>
                  </pic:spPr>
                </pic:pic>
              </a:graphicData>
            </a:graphic>
          </wp:inline>
        </w:drawing>
      </w:r>
    </w:p>
    <w:p w:rsidR="005025F6" w:rsidRDefault="005025F6" w14:paraId="6059F479" w14:textId="77777777"/>
    <w:p w:rsidR="005025F6" w:rsidRDefault="00AF585E" w14:paraId="7604AA5C" w14:textId="77777777">
      <w:r>
        <w:t>Trong script vi</w:t>
      </w:r>
      <w:r>
        <w:t>ế</w:t>
      </w:r>
      <w:r>
        <w:t>t l</w:t>
      </w:r>
      <w:r>
        <w:t>ạ</w:t>
      </w:r>
      <w:r>
        <w:t xml:space="preserve">i hàm </w:t>
      </w:r>
    </w:p>
    <w:p w:rsidR="005025F6" w:rsidRDefault="00AF585E" w14:paraId="2C08748C" w14:textId="77777777">
      <w:r>
        <w:t>void Awake(){</w:t>
      </w:r>
    </w:p>
    <w:p w:rsidR="005025F6" w:rsidRDefault="00AF585E" w14:paraId="5B6BF2B4" w14:textId="77777777">
      <w:r>
        <w:t xml:space="preserve"> DontDestroyOnLoad(gameObject);</w:t>
      </w:r>
    </w:p>
    <w:p w:rsidR="005025F6" w:rsidRDefault="00AF585E" w14:paraId="574AC70B" w14:textId="77777777">
      <w:r>
        <w:lastRenderedPageBreak/>
        <w:t>}</w:t>
      </w:r>
      <w:r>
        <w:rPr>
          <w:noProof/>
        </w:rPr>
        <w:drawing>
          <wp:inline distT="114300" distB="114300" distL="114300" distR="114300" wp14:anchorId="573C444E" wp14:editId="3E15425F">
            <wp:extent cx="3891951" cy="2247900"/>
            <wp:effectExtent l="0" t="0" r="0" b="0"/>
            <wp:docPr id="109" name="image165.png"/>
            <wp:cNvGraphicFramePr/>
            <a:graphic xmlns:a="http://schemas.openxmlformats.org/drawingml/2006/main">
              <a:graphicData uri="http://schemas.openxmlformats.org/drawingml/2006/picture">
                <pic:pic xmlns:pic="http://schemas.openxmlformats.org/drawingml/2006/picture">
                  <pic:nvPicPr>
                    <pic:cNvPr id="0" name="image165.png"/>
                    <pic:cNvPicPr preferRelativeResize="0"/>
                  </pic:nvPicPr>
                  <pic:blipFill>
                    <a:blip r:embed="rId120"/>
                    <a:srcRect/>
                    <a:stretch>
                      <a:fillRect/>
                    </a:stretch>
                  </pic:blipFill>
                  <pic:spPr>
                    <a:xfrm>
                      <a:off x="0" y="0"/>
                      <a:ext cx="3891951" cy="2247900"/>
                    </a:xfrm>
                    <a:prstGeom prst="rect">
                      <a:avLst/>
                    </a:prstGeom>
                    <a:ln/>
                  </pic:spPr>
                </pic:pic>
              </a:graphicData>
            </a:graphic>
          </wp:inline>
        </w:drawing>
      </w:r>
    </w:p>
    <w:p w:rsidR="005025F6" w:rsidRDefault="005025F6" w14:paraId="6AC2E129" w14:textId="77777777"/>
    <w:p w:rsidR="005025F6" w:rsidRDefault="005025F6" w14:paraId="5144DEE0" w14:textId="77777777"/>
    <w:p w:rsidR="005025F6" w:rsidRDefault="00AF585E" w14:paraId="5A271050" w14:textId="77777777">
      <w:pPr>
        <w:pStyle w:val="Heading2"/>
      </w:pPr>
      <w:bookmarkStart w:name="_Toc113467785" w:id="44"/>
      <w:r>
        <w:t>Singleton trong Unity</w:t>
      </w:r>
      <w:bookmarkEnd w:id="44"/>
    </w:p>
    <w:p w:rsidR="005025F6" w:rsidRDefault="00AF585E" w14:paraId="27A9BE35" w14:textId="77777777">
      <w:r>
        <w:t>Khi làm nh</w:t>
      </w:r>
      <w:r>
        <w:t>ữ</w:t>
      </w:r>
      <w:r>
        <w:t>ng game nhi</w:t>
      </w:r>
      <w:r>
        <w:t>ề</w:t>
      </w:r>
      <w:r>
        <w:t>u scene, nhi</w:t>
      </w:r>
      <w:r>
        <w:t>ề</w:t>
      </w:r>
      <w:r>
        <w:t>u khi chúng ta s</w:t>
      </w:r>
      <w:r>
        <w:t>ẽ</w:t>
      </w:r>
      <w:r>
        <w:t xml:space="preserve"> c</w:t>
      </w:r>
      <w:r>
        <w:t>ầ</w:t>
      </w:r>
      <w:r>
        <w:t>n duy nh</w:t>
      </w:r>
      <w:r>
        <w:t>ấ</w:t>
      </w:r>
      <w:r>
        <w:t>t 1 Manager qu</w:t>
      </w:r>
      <w:r>
        <w:t>ả</w:t>
      </w:r>
      <w:r>
        <w:t>n lý d</w:t>
      </w:r>
      <w:r>
        <w:t>ữ</w:t>
      </w:r>
      <w:r>
        <w:t xml:space="preserve"> li</w:t>
      </w:r>
      <w:r>
        <w:t>ệ</w:t>
      </w:r>
      <w:r>
        <w:t>u nào đó</w:t>
      </w:r>
      <w:r>
        <w:t xml:space="preserve"> (VD: Audio Controller, GameManager)</w:t>
      </w:r>
    </w:p>
    <w:p w:rsidR="005025F6" w:rsidRDefault="005025F6" w14:paraId="35F2B55F" w14:textId="77777777"/>
    <w:p w:rsidR="005025F6" w:rsidRDefault="005025F6" w14:paraId="3B24C73E" w14:textId="77777777"/>
    <w:p w:rsidR="005025F6" w:rsidRDefault="00AF585E" w14:paraId="0CFC652D" w14:textId="77777777">
      <w:r>
        <w:t xml:space="preserve">public class SingletonController : MonoBehaviour </w:t>
      </w:r>
    </w:p>
    <w:p w:rsidR="005025F6" w:rsidRDefault="00AF585E" w14:paraId="49C2260C" w14:textId="77777777">
      <w:r>
        <w:t>{</w:t>
      </w:r>
    </w:p>
    <w:p w:rsidR="005025F6" w:rsidRDefault="00AF585E" w14:paraId="383A64C4" w14:textId="77777777">
      <w:r>
        <w:t xml:space="preserve">   private static SingletonController instance = null; </w:t>
      </w:r>
    </w:p>
    <w:p w:rsidR="005025F6" w:rsidRDefault="00AF585E" w14:paraId="333874D7" w14:textId="77777777">
      <w:r>
        <w:t xml:space="preserve">   public static SingletonController Instance</w:t>
      </w:r>
    </w:p>
    <w:p w:rsidR="005025F6" w:rsidRDefault="00AF585E" w14:paraId="17E73A71" w14:textId="77777777">
      <w:r>
        <w:t xml:space="preserve">    { </w:t>
      </w:r>
    </w:p>
    <w:p w:rsidR="005025F6" w:rsidRDefault="00AF585E" w14:paraId="1CB9CED4" w14:textId="77777777">
      <w:r>
        <w:t xml:space="preserve">      get</w:t>
      </w:r>
    </w:p>
    <w:p w:rsidR="005025F6" w:rsidRDefault="00AF585E" w14:paraId="1F406353" w14:textId="77777777">
      <w:r>
        <w:t xml:space="preserve">      {</w:t>
      </w:r>
    </w:p>
    <w:p w:rsidR="005025F6" w:rsidRDefault="00AF585E" w14:paraId="042F257F" w14:textId="77777777">
      <w:r>
        <w:t xml:space="preserve">           if(instance == null)</w:t>
      </w:r>
    </w:p>
    <w:p w:rsidR="005025F6" w:rsidRDefault="00AF585E" w14:paraId="1FBE3169" w14:textId="77777777">
      <w:r>
        <w:t xml:space="preserve">      </w:t>
      </w:r>
      <w:r>
        <w:t xml:space="preserve">    {</w:t>
      </w:r>
    </w:p>
    <w:p w:rsidR="005025F6" w:rsidRDefault="00AF585E" w14:paraId="5E7A4C6E" w14:textId="77777777">
      <w:r>
        <w:t xml:space="preserve">                  instance = FindObjectOfType&lt;SingletonController&gt;();</w:t>
      </w:r>
    </w:p>
    <w:p w:rsidR="005025F6" w:rsidRDefault="00AF585E" w14:paraId="14D2F626" w14:textId="77777777">
      <w:r>
        <w:t xml:space="preserve">                  if( instance == null)</w:t>
      </w:r>
    </w:p>
    <w:p w:rsidR="005025F6" w:rsidRDefault="00AF585E" w14:paraId="7C39CFA4" w14:textId="77777777">
      <w:r>
        <w:t xml:space="preserve">                  {</w:t>
      </w:r>
    </w:p>
    <w:p w:rsidR="005025F6" w:rsidRDefault="00AF585E" w14:paraId="50DFBD7D" w14:textId="77777777">
      <w:r>
        <w:t xml:space="preserve">                        GameObject go = new GameObject();</w:t>
      </w:r>
    </w:p>
    <w:p w:rsidR="005025F6" w:rsidRDefault="00AF585E" w14:paraId="32754871" w14:textId="77777777">
      <w:r>
        <w:t xml:space="preserve">                        go.name = "SingletonController";</w:t>
      </w:r>
    </w:p>
    <w:p w:rsidR="005025F6" w:rsidRDefault="00AF585E" w14:paraId="5868DD55" w14:textId="77777777">
      <w:r>
        <w:t xml:space="preserve">     </w:t>
      </w:r>
      <w:r>
        <w:t xml:space="preserve">                   instance = go.AddComponent&lt;SingletonController&gt;();</w:t>
      </w:r>
    </w:p>
    <w:p w:rsidR="005025F6" w:rsidRDefault="00AF585E" w14:paraId="49FFEE41" w14:textId="77777777">
      <w:r>
        <w:t xml:space="preserve">                        DontDestroyOnLoad(go);</w:t>
      </w:r>
    </w:p>
    <w:p w:rsidR="005025F6" w:rsidRDefault="00AF585E" w14:paraId="7A640E6C" w14:textId="77777777">
      <w:r>
        <w:t xml:space="preserve">                  }</w:t>
      </w:r>
    </w:p>
    <w:p w:rsidR="005025F6" w:rsidRDefault="00AF585E" w14:paraId="6B8A4B21" w14:textId="77777777">
      <w:r>
        <w:t xml:space="preserve">          }</w:t>
      </w:r>
    </w:p>
    <w:p w:rsidR="005025F6" w:rsidRDefault="00AF585E" w14:paraId="3371219B" w14:textId="77777777">
      <w:r>
        <w:t xml:space="preserve">          return instance;</w:t>
      </w:r>
    </w:p>
    <w:p w:rsidR="005025F6" w:rsidRDefault="00AF585E" w14:paraId="16231173" w14:textId="77777777">
      <w:r>
        <w:t xml:space="preserve">       }</w:t>
      </w:r>
    </w:p>
    <w:p w:rsidR="005025F6" w:rsidRDefault="00AF585E" w14:paraId="5A612FF5" w14:textId="77777777">
      <w:r>
        <w:t xml:space="preserve">  }</w:t>
      </w:r>
    </w:p>
    <w:p w:rsidR="005025F6" w:rsidRDefault="00AF585E" w14:paraId="5D79B945" w14:textId="77777777">
      <w:r>
        <w:t xml:space="preserve">  void Awake()</w:t>
      </w:r>
    </w:p>
    <w:p w:rsidR="005025F6" w:rsidRDefault="00AF585E" w14:paraId="21C58228" w14:textId="77777777">
      <w:r>
        <w:t xml:space="preserve">  {</w:t>
      </w:r>
    </w:p>
    <w:p w:rsidR="005025F6" w:rsidRDefault="00AF585E" w14:paraId="311EF633" w14:textId="77777777">
      <w:r>
        <w:t xml:space="preserve">       if(instance == null )</w:t>
      </w:r>
    </w:p>
    <w:p w:rsidR="005025F6" w:rsidRDefault="00AF585E" w14:paraId="0BD7C8D0" w14:textId="77777777">
      <w:r>
        <w:t xml:space="preserve">       {</w:t>
      </w:r>
    </w:p>
    <w:p w:rsidR="005025F6" w:rsidRDefault="00AF585E" w14:paraId="703F9592" w14:textId="77777777">
      <w:r>
        <w:t xml:space="preserve">         instance = this;</w:t>
      </w:r>
    </w:p>
    <w:p w:rsidR="005025F6" w:rsidRDefault="00AF585E" w14:paraId="525A0337" w14:textId="77777777">
      <w:r>
        <w:t xml:space="preserve">         DontDestroyOnLoad(this.gameObject); </w:t>
      </w:r>
    </w:p>
    <w:p w:rsidR="005025F6" w:rsidRDefault="00AF585E" w14:paraId="623A3483" w14:textId="77777777">
      <w:r>
        <w:lastRenderedPageBreak/>
        <w:t xml:space="preserve">       }</w:t>
      </w:r>
    </w:p>
    <w:p w:rsidR="005025F6" w:rsidRDefault="00AF585E" w14:paraId="6DFD7621" w14:textId="77777777">
      <w:r>
        <w:t xml:space="preserve">      else</w:t>
      </w:r>
    </w:p>
    <w:p w:rsidR="005025F6" w:rsidRDefault="00AF585E" w14:paraId="2FA9C973" w14:textId="77777777">
      <w:r>
        <w:t xml:space="preserve">       {</w:t>
      </w:r>
    </w:p>
    <w:p w:rsidR="005025F6" w:rsidRDefault="00AF585E" w14:paraId="1FA20530" w14:textId="77777777">
      <w:r>
        <w:t xml:space="preserve">         Destroy(gameObject);</w:t>
      </w:r>
    </w:p>
    <w:p w:rsidR="005025F6" w:rsidRDefault="00AF585E" w14:paraId="25ADD60F" w14:textId="77777777">
      <w:r>
        <w:t xml:space="preserve">       }</w:t>
      </w:r>
    </w:p>
    <w:p w:rsidR="005025F6" w:rsidRDefault="00AF585E" w14:paraId="18F9CC34" w14:textId="77777777">
      <w:r>
        <w:t xml:space="preserve">    }</w:t>
      </w:r>
    </w:p>
    <w:p w:rsidR="005025F6" w:rsidRDefault="00AF585E" w14:paraId="421B96B2" w14:textId="77777777">
      <w:r>
        <w:t>}</w:t>
      </w:r>
    </w:p>
    <w:p w:rsidR="005025F6" w:rsidRDefault="00AF585E" w14:paraId="37710028" w14:textId="77777777">
      <w:r>
        <w:t>Singleton có th</w:t>
      </w:r>
      <w:r>
        <w:t>ể</w:t>
      </w:r>
      <w:r>
        <w:t xml:space="preserve"> không c</w:t>
      </w:r>
      <w:r>
        <w:t>ầ</w:t>
      </w:r>
      <w:r>
        <w:t>n g</w:t>
      </w:r>
      <w:r>
        <w:t>ắ</w:t>
      </w:r>
      <w:r>
        <w:t>n v</w:t>
      </w:r>
      <w:r>
        <w:t>ớ</w:t>
      </w:r>
      <w:r>
        <w:t>i 1 gameobject, không c</w:t>
      </w:r>
      <w:r>
        <w:t>ầ</w:t>
      </w:r>
      <w:r>
        <w:t>n k</w:t>
      </w:r>
      <w:r>
        <w:t>ế</w:t>
      </w:r>
      <w:r>
        <w:t xml:space="preserve"> th</w:t>
      </w:r>
      <w:r>
        <w:t>ừ</w:t>
      </w:r>
      <w:r>
        <w:t>a t</w:t>
      </w:r>
      <w:r>
        <w:t>ừ</w:t>
      </w:r>
      <w:r>
        <w:t xml:space="preserve"> Monobehaviour n</w:t>
      </w:r>
      <w:r>
        <w:t>ế</w:t>
      </w:r>
      <w:r>
        <w:t>u không c</w:t>
      </w:r>
      <w:r>
        <w:t>ầ</w:t>
      </w:r>
      <w:r>
        <w:t>n các</w:t>
      </w:r>
      <w:r>
        <w:t xml:space="preserve"> function c</w:t>
      </w:r>
      <w:r>
        <w:t>ủ</w:t>
      </w:r>
      <w:r>
        <w:t>a Monobehaviour (Start, Update, Awake …)</w:t>
      </w:r>
    </w:p>
    <w:p w:rsidR="005025F6" w:rsidRDefault="005025F6" w14:paraId="051FE20A" w14:textId="77777777"/>
    <w:p w:rsidR="005025F6" w:rsidRDefault="00AF585E" w14:paraId="332F5580" w14:textId="77777777">
      <w:r>
        <w:t xml:space="preserve">public class SingletonController </w:t>
      </w:r>
    </w:p>
    <w:p w:rsidR="005025F6" w:rsidRDefault="00AF585E" w14:paraId="39EFEE5C" w14:textId="77777777">
      <w:r>
        <w:t>{</w:t>
      </w:r>
    </w:p>
    <w:p w:rsidR="005025F6" w:rsidRDefault="00AF585E" w14:paraId="4498179D" w14:textId="77777777">
      <w:r>
        <w:t xml:space="preserve">     private static SingletonController instance = null; </w:t>
      </w:r>
    </w:p>
    <w:p w:rsidR="005025F6" w:rsidRDefault="00AF585E" w14:paraId="19CEB3DC" w14:textId="77777777">
      <w:r>
        <w:t xml:space="preserve">     public static SingletonController Instance</w:t>
      </w:r>
    </w:p>
    <w:p w:rsidR="005025F6" w:rsidRDefault="00AF585E" w14:paraId="29D6BFE3" w14:textId="77777777">
      <w:r>
        <w:t xml:space="preserve">     { </w:t>
      </w:r>
    </w:p>
    <w:p w:rsidR="005025F6" w:rsidRDefault="00AF585E" w14:paraId="2E8C2D73" w14:textId="77777777">
      <w:r>
        <w:t xml:space="preserve">         get</w:t>
      </w:r>
    </w:p>
    <w:p w:rsidR="005025F6" w:rsidRDefault="00AF585E" w14:paraId="52B86147" w14:textId="77777777">
      <w:r>
        <w:t xml:space="preserve">         {</w:t>
      </w:r>
    </w:p>
    <w:p w:rsidR="005025F6" w:rsidRDefault="00AF585E" w14:paraId="0678CC18" w14:textId="77777777">
      <w:r>
        <w:t xml:space="preserve">             if(instance == </w:t>
      </w:r>
      <w:r>
        <w:t>null)</w:t>
      </w:r>
    </w:p>
    <w:p w:rsidR="005025F6" w:rsidRDefault="00AF585E" w14:paraId="633A6C63" w14:textId="77777777">
      <w:r>
        <w:t xml:space="preserve">             {</w:t>
      </w:r>
    </w:p>
    <w:p w:rsidR="005025F6" w:rsidRDefault="00AF585E" w14:paraId="535D1098" w14:textId="77777777">
      <w:r>
        <w:t xml:space="preserve">                  Instance = new SingletonController();</w:t>
      </w:r>
    </w:p>
    <w:p w:rsidR="005025F6" w:rsidRDefault="00AF585E" w14:paraId="34527003" w14:textId="77777777">
      <w:r>
        <w:t xml:space="preserve">             }</w:t>
      </w:r>
    </w:p>
    <w:p w:rsidR="005025F6" w:rsidRDefault="00AF585E" w14:paraId="599FDFEE" w14:textId="77777777">
      <w:r>
        <w:t xml:space="preserve">             return instance;</w:t>
      </w:r>
    </w:p>
    <w:p w:rsidR="005025F6" w:rsidRDefault="00AF585E" w14:paraId="655E9A2E" w14:textId="77777777">
      <w:r>
        <w:t xml:space="preserve">         }</w:t>
      </w:r>
    </w:p>
    <w:p w:rsidR="005025F6" w:rsidRDefault="00AF585E" w14:paraId="794DC60D" w14:textId="77777777">
      <w:r>
        <w:t xml:space="preserve">    }</w:t>
      </w:r>
    </w:p>
    <w:p w:rsidR="005025F6" w:rsidRDefault="00AF585E" w14:paraId="37B3DDC7" w14:textId="77777777">
      <w:r>
        <w:t>}</w:t>
      </w:r>
    </w:p>
    <w:p w:rsidR="005025F6" w:rsidRDefault="005025F6" w14:paraId="0A4FFB48" w14:textId="77777777"/>
    <w:p w:rsidR="005025F6" w:rsidRDefault="00AF585E" w14:paraId="3967A06B" w14:textId="77777777">
      <w:pPr>
        <w:pStyle w:val="Heading2"/>
      </w:pPr>
      <w:bookmarkStart w:name="_Toc113467786" w:id="45"/>
      <w:r>
        <w:t>S</w:t>
      </w:r>
      <w:r>
        <w:t>ử</w:t>
      </w:r>
      <w:r>
        <w:t xml:space="preserve"> d</w:t>
      </w:r>
      <w:r>
        <w:t>ụ</w:t>
      </w:r>
      <w:r>
        <w:t>ng collider đ</w:t>
      </w:r>
      <w:r>
        <w:t>ể</w:t>
      </w:r>
      <w:r>
        <w:t xml:space="preserve"> ki</w:t>
      </w:r>
      <w:r>
        <w:t>ể</w:t>
      </w:r>
      <w:r>
        <w:t>m tra v</w:t>
      </w:r>
      <w:r>
        <w:t>ị</w:t>
      </w:r>
      <w:r>
        <w:t xml:space="preserve"> trí Player(MinhHNHE151181) - Thursday, March 3rd, 2022</w:t>
      </w:r>
      <w:bookmarkEnd w:id="45"/>
    </w:p>
    <w:p w:rsidR="005025F6" w:rsidRDefault="00AF585E" w14:paraId="5782099A" w14:textId="77777777">
      <w:pPr>
        <w:ind w:firstLine="720"/>
      </w:pPr>
      <w:r>
        <w:t>Collider có th</w:t>
      </w:r>
      <w:r>
        <w:t>ể</w:t>
      </w:r>
      <w:r>
        <w:t xml:space="preserve"> đư</w:t>
      </w:r>
      <w:r>
        <w:t>ợ</w:t>
      </w:r>
      <w:r>
        <w:t>c s</w:t>
      </w:r>
      <w:r>
        <w:t>ử</w:t>
      </w:r>
      <w:r>
        <w:t xml:space="preserve"> </w:t>
      </w:r>
      <w:r>
        <w:t>d</w:t>
      </w:r>
      <w:r>
        <w:t>ụ</w:t>
      </w:r>
      <w:r>
        <w:t>ng đ</w:t>
      </w:r>
      <w:r>
        <w:t>ể</w:t>
      </w:r>
      <w:r>
        <w:t xml:space="preserve"> ki</w:t>
      </w:r>
      <w:r>
        <w:t>ể</w:t>
      </w:r>
      <w:r>
        <w:t>m tra v</w:t>
      </w:r>
      <w:r>
        <w:t>ị</w:t>
      </w:r>
      <w:r>
        <w:t xml:space="preserve"> trí, ví d</w:t>
      </w:r>
      <w:r>
        <w:t>ụ</w:t>
      </w:r>
      <w:r>
        <w:t xml:space="preserve"> như checkpoint, detection hay khi player đ</w:t>
      </w:r>
      <w:r>
        <w:t>ế</w:t>
      </w:r>
      <w:r>
        <w:t>n g</w:t>
      </w:r>
      <w:r>
        <w:t>ầ</w:t>
      </w:r>
      <w:r>
        <w:t>n 1 interactable.</w:t>
      </w:r>
    </w:p>
    <w:p w:rsidR="005025F6" w:rsidRDefault="00AF585E" w14:paraId="32B745E4" w14:textId="77777777">
      <w:pPr>
        <w:ind w:firstLine="720"/>
      </w:pPr>
      <w:r>
        <w:t>Trư</w:t>
      </w:r>
      <w:r>
        <w:t>ớ</w:t>
      </w:r>
      <w:r>
        <w:t>c h</w:t>
      </w:r>
      <w:r>
        <w:t>ế</w:t>
      </w:r>
      <w:r>
        <w:t>t ph</w:t>
      </w:r>
      <w:r>
        <w:t>ả</w:t>
      </w:r>
      <w:r>
        <w:t>i nói đ</w:t>
      </w:r>
      <w:r>
        <w:t>ế</w:t>
      </w:r>
      <w:r>
        <w:t>n IsTrigger c</w:t>
      </w:r>
      <w:r>
        <w:t>ủ</w:t>
      </w:r>
      <w:r>
        <w:t>a các collider. IsTrigger đư</w:t>
      </w:r>
      <w:r>
        <w:t>ợ</w:t>
      </w:r>
      <w:r>
        <w:t>c set thành true s</w:t>
      </w:r>
      <w:r>
        <w:t>ẽ</w:t>
      </w:r>
      <w:r>
        <w:t xml:space="preserve"> không ki</w:t>
      </w:r>
      <w:r>
        <w:t>ể</w:t>
      </w:r>
      <w:r>
        <w:t>m tra collision n</w:t>
      </w:r>
      <w:r>
        <w:t>ữ</w:t>
      </w:r>
      <w:r>
        <w:t>a, nghĩa là các collider bình thư</w:t>
      </w:r>
      <w:r>
        <w:t>ờ</w:t>
      </w:r>
      <w:r>
        <w:t>ng s</w:t>
      </w:r>
      <w:r>
        <w:t>ẽ</w:t>
      </w:r>
      <w:r>
        <w:t xml:space="preserve"> đi qua mà</w:t>
      </w:r>
      <w:r>
        <w:t xml:space="preserve"> không collide v</w:t>
      </w:r>
      <w:r>
        <w:t>ớ</w:t>
      </w:r>
      <w:r>
        <w:t>i collider này. Ngư</w:t>
      </w:r>
      <w:r>
        <w:t>ợ</w:t>
      </w:r>
      <w:r>
        <w:t>c l</w:t>
      </w:r>
      <w:r>
        <w:t>ạ</w:t>
      </w:r>
      <w:r>
        <w:t>i, khi các collider khác ch</w:t>
      </w:r>
      <w:r>
        <w:t>ạ</w:t>
      </w:r>
      <w:r>
        <w:t>m vào nó, nó s</w:t>
      </w:r>
      <w:r>
        <w:t>ẽ</w:t>
      </w:r>
      <w:r>
        <w:t xml:space="preserve"> detect và g</w:t>
      </w:r>
      <w:r>
        <w:t>ử</w:t>
      </w:r>
      <w:r>
        <w:t>i v</w:t>
      </w:r>
      <w:r>
        <w:t>ề</w:t>
      </w:r>
      <w:r>
        <w:t xml:space="preserve"> 3 loaj thông tin: OnTriggerEnter khi b</w:t>
      </w:r>
      <w:r>
        <w:t>ắ</w:t>
      </w:r>
      <w:r>
        <w:t>t đ</w:t>
      </w:r>
      <w:r>
        <w:t>ầ</w:t>
      </w:r>
      <w:r>
        <w:t>u ch</w:t>
      </w:r>
      <w:r>
        <w:t>ạ</w:t>
      </w:r>
      <w:r>
        <w:t>m vào RigidBody, OnTriggerExit khi RigidBody không ch</w:t>
      </w:r>
      <w:r>
        <w:t>ạ</w:t>
      </w:r>
      <w:r>
        <w:t>m vào nó n</w:t>
      </w:r>
      <w:r>
        <w:t>ữ</w:t>
      </w:r>
      <w:r>
        <w:t>a, và OnTriggerStay n</w:t>
      </w:r>
      <w:r>
        <w:t>ế</w:t>
      </w:r>
      <w:r>
        <w:t>u RigidBody còn ch</w:t>
      </w:r>
      <w:r>
        <w:t>ạ</w:t>
      </w:r>
      <w:r>
        <w:t xml:space="preserve">m vào nó. </w:t>
      </w:r>
    </w:p>
    <w:p w:rsidR="005025F6" w:rsidRDefault="00AF585E" w14:paraId="3C0119B7" w14:textId="77777777">
      <w:r>
        <w:rPr>
          <w:noProof/>
        </w:rPr>
        <w:lastRenderedPageBreak/>
        <w:drawing>
          <wp:inline distT="114300" distB="114300" distL="114300" distR="114300" wp14:anchorId="50A00EC7" wp14:editId="2763C116">
            <wp:extent cx="4305300" cy="294322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1"/>
                    <a:srcRect/>
                    <a:stretch>
                      <a:fillRect/>
                    </a:stretch>
                  </pic:blipFill>
                  <pic:spPr>
                    <a:xfrm>
                      <a:off x="0" y="0"/>
                      <a:ext cx="4305300" cy="2943225"/>
                    </a:xfrm>
                    <a:prstGeom prst="rect">
                      <a:avLst/>
                    </a:prstGeom>
                    <a:ln/>
                  </pic:spPr>
                </pic:pic>
              </a:graphicData>
            </a:graphic>
          </wp:inline>
        </w:drawing>
      </w:r>
    </w:p>
    <w:p w:rsidR="005025F6" w:rsidRDefault="00AF585E" w14:paraId="11444BD0" w14:textId="77777777">
      <w:r>
        <w:tab/>
      </w:r>
      <w:r>
        <w:t>Đây là các ví d</w:t>
      </w:r>
      <w:r>
        <w:t>ụ</w:t>
      </w:r>
      <w:r>
        <w:t>.</w:t>
      </w:r>
    </w:p>
    <w:p w:rsidR="005025F6" w:rsidRDefault="00AF585E" w14:paraId="041D253C" w14:textId="77777777">
      <w:pPr>
        <w:numPr>
          <w:ilvl w:val="0"/>
          <w:numId w:val="26"/>
        </w:numPr>
      </w:pPr>
      <w:r>
        <w:t>Player đ</w:t>
      </w:r>
      <w:r>
        <w:t>ế</w:t>
      </w:r>
      <w:r>
        <w:t>n g</w:t>
      </w:r>
      <w:r>
        <w:t>ầ</w:t>
      </w:r>
      <w:r>
        <w:t>n m</w:t>
      </w:r>
      <w:r>
        <w:t>ộ</w:t>
      </w:r>
      <w:r>
        <w:t>t GameObject có th</w:t>
      </w:r>
      <w:r>
        <w:t>ể</w:t>
      </w:r>
      <w:r>
        <w:t xml:space="preserve"> interact, </w:t>
      </w:r>
      <w:r>
        <w:t>ở</w:t>
      </w:r>
      <w:r>
        <w:t xml:space="preserve"> đây là m</w:t>
      </w:r>
      <w:r>
        <w:t>ộ</w:t>
      </w:r>
      <w:r>
        <w:t>t cái tr</w:t>
      </w:r>
      <w:r>
        <w:t>ụ</w:t>
      </w:r>
      <w:r>
        <w:t>, player ti</w:t>
      </w:r>
      <w:r>
        <w:t>ế</w:t>
      </w:r>
      <w:r>
        <w:t>n đ</w:t>
      </w:r>
      <w:r>
        <w:t>ế</w:t>
      </w:r>
      <w:r>
        <w:t>n g</w:t>
      </w:r>
      <w:r>
        <w:t>ầ</w:t>
      </w:r>
      <w:r>
        <w:t>n s</w:t>
      </w:r>
      <w:r>
        <w:t>ẽ</w:t>
      </w:r>
      <w:r>
        <w:t xml:space="preserve"> có nút E hi</w:t>
      </w:r>
      <w:r>
        <w:t>ệ</w:t>
      </w:r>
      <w:r>
        <w:t>n lên, ngư</w:t>
      </w:r>
      <w:r>
        <w:t>ờ</w:t>
      </w:r>
      <w:r>
        <w:t>i dùng có th</w:t>
      </w:r>
      <w:r>
        <w:t>ể</w:t>
      </w:r>
      <w:r>
        <w:t xml:space="preserve"> b</w:t>
      </w:r>
      <w:r>
        <w:t>ấ</w:t>
      </w:r>
      <w:r>
        <w:t>m E đ</w:t>
      </w:r>
      <w:r>
        <w:t>ể</w:t>
      </w:r>
      <w:r>
        <w:t xml:space="preserve"> đi</w:t>
      </w:r>
      <w:r>
        <w:t>ề</w:t>
      </w:r>
      <w:r>
        <w:t>u khi</w:t>
      </w:r>
      <w:r>
        <w:t>ể</w:t>
      </w:r>
      <w:r>
        <w:t>n tr</w:t>
      </w:r>
      <w:r>
        <w:t>ụ</w:t>
      </w:r>
      <w:r>
        <w:t>.</w:t>
      </w:r>
    </w:p>
    <w:p w:rsidR="005025F6" w:rsidRDefault="00AF585E" w14:paraId="6D2A2AE3" w14:textId="77777777">
      <w:r>
        <w:rPr>
          <w:noProof/>
        </w:rPr>
        <w:drawing>
          <wp:inline distT="114300" distB="114300" distL="114300" distR="114300" wp14:anchorId="38F325D6" wp14:editId="62FF4919">
            <wp:extent cx="2528888" cy="193852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22"/>
                    <a:srcRect/>
                    <a:stretch>
                      <a:fillRect/>
                    </a:stretch>
                  </pic:blipFill>
                  <pic:spPr>
                    <a:xfrm>
                      <a:off x="0" y="0"/>
                      <a:ext cx="2528888" cy="1938520"/>
                    </a:xfrm>
                    <a:prstGeom prst="rect">
                      <a:avLst/>
                    </a:prstGeom>
                    <a:ln/>
                  </pic:spPr>
                </pic:pic>
              </a:graphicData>
            </a:graphic>
          </wp:inline>
        </w:drawing>
      </w:r>
      <w:r>
        <w:rPr>
          <w:noProof/>
        </w:rPr>
        <w:drawing>
          <wp:inline distT="114300" distB="114300" distL="114300" distR="114300" wp14:anchorId="76A4336C" wp14:editId="1455B34B">
            <wp:extent cx="2881313" cy="1949688"/>
            <wp:effectExtent l="0" t="0" r="0" b="0"/>
            <wp:docPr id="140"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23"/>
                    <a:srcRect/>
                    <a:stretch>
                      <a:fillRect/>
                    </a:stretch>
                  </pic:blipFill>
                  <pic:spPr>
                    <a:xfrm>
                      <a:off x="0" y="0"/>
                      <a:ext cx="2881313" cy="1949688"/>
                    </a:xfrm>
                    <a:prstGeom prst="rect">
                      <a:avLst/>
                    </a:prstGeom>
                    <a:ln/>
                  </pic:spPr>
                </pic:pic>
              </a:graphicData>
            </a:graphic>
          </wp:inline>
        </w:drawing>
      </w:r>
    </w:p>
    <w:p w:rsidR="005025F6" w:rsidRDefault="00AF585E" w14:paraId="05BC3A3C" w14:textId="77777777">
      <w:pPr>
        <w:numPr>
          <w:ilvl w:val="0"/>
          <w:numId w:val="26"/>
        </w:numPr>
      </w:pPr>
      <w:r>
        <w:t>Player đi qua m</w:t>
      </w:r>
      <w:r>
        <w:t>ộ</w:t>
      </w:r>
      <w:r>
        <w:t>t checkpoint, c</w:t>
      </w:r>
      <w:r>
        <w:t>ụ</w:t>
      </w:r>
      <w:r>
        <w:t xml:space="preserve"> th</w:t>
      </w:r>
      <w:r>
        <w:t>ể</w:t>
      </w:r>
      <w:r>
        <w:t xml:space="preserve"> </w:t>
      </w:r>
      <w:r>
        <w:t>ở</w:t>
      </w:r>
      <w:r>
        <w:t xml:space="preserve"> đây là ti</w:t>
      </w:r>
      <w:r>
        <w:t>ế</w:t>
      </w:r>
      <w:r>
        <w:t>n vào phòng boss</w:t>
      </w:r>
    </w:p>
    <w:p w:rsidR="005025F6" w:rsidRDefault="00AF585E" w14:paraId="2112B557" w14:textId="77777777">
      <w:r>
        <w:rPr>
          <w:noProof/>
        </w:rPr>
        <w:drawing>
          <wp:inline distT="114300" distB="114300" distL="114300" distR="114300" wp14:anchorId="36CBFDDE" wp14:editId="4AD6FB46">
            <wp:extent cx="2860080" cy="2900363"/>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4"/>
                    <a:srcRect/>
                    <a:stretch>
                      <a:fillRect/>
                    </a:stretch>
                  </pic:blipFill>
                  <pic:spPr>
                    <a:xfrm>
                      <a:off x="0" y="0"/>
                      <a:ext cx="2860080" cy="2900363"/>
                    </a:xfrm>
                    <a:prstGeom prst="rect">
                      <a:avLst/>
                    </a:prstGeom>
                    <a:ln/>
                  </pic:spPr>
                </pic:pic>
              </a:graphicData>
            </a:graphic>
          </wp:inline>
        </w:drawing>
      </w:r>
    </w:p>
    <w:p w:rsidR="005025F6" w:rsidRDefault="00AF585E" w14:paraId="65C37E27" w14:textId="77777777">
      <w:pPr>
        <w:numPr>
          <w:ilvl w:val="0"/>
          <w:numId w:val="26"/>
        </w:numPr>
      </w:pPr>
      <w:r>
        <w:t>S</w:t>
      </w:r>
      <w:r>
        <w:t>ử</w:t>
      </w:r>
      <w:r>
        <w:t xml:space="preserve"> d</w:t>
      </w:r>
      <w:r>
        <w:t>ụ</w:t>
      </w:r>
      <w:r>
        <w:t>ng đ</w:t>
      </w:r>
      <w:r>
        <w:t>ể</w:t>
      </w:r>
      <w:r>
        <w:t xml:space="preserve"> t</w:t>
      </w:r>
      <w:r>
        <w:t>ạ</w:t>
      </w:r>
      <w:r>
        <w:t>o line of sight cho Enemy, nhưng Line of Sight nên s</w:t>
      </w:r>
      <w:r>
        <w:t>ử</w:t>
      </w:r>
      <w:r>
        <w:t xml:space="preserve"> d</w:t>
      </w:r>
      <w:r>
        <w:t>ụ</w:t>
      </w:r>
      <w:r>
        <w:t>ng Raycast.</w:t>
      </w:r>
    </w:p>
    <w:p w:rsidR="005025F6" w:rsidRDefault="005025F6" w14:paraId="17CB9D2D" w14:textId="77777777"/>
    <w:p w:rsidR="005025F6" w:rsidRDefault="00AF585E" w14:paraId="79597640" w14:textId="77777777">
      <w:pPr>
        <w:pStyle w:val="Heading2"/>
        <w:keepNext w:val="0"/>
        <w:keepLines w:val="0"/>
        <w:spacing w:after="80"/>
        <w:rPr>
          <w:b/>
          <w:sz w:val="34"/>
          <w:szCs w:val="34"/>
        </w:rPr>
      </w:pPr>
      <w:bookmarkStart w:name="_Toc113467787" w:id="46"/>
      <w:r>
        <w:rPr>
          <w:b/>
          <w:sz w:val="34"/>
          <w:szCs w:val="34"/>
        </w:rPr>
        <w:t>Hierarchy Visibility Button (GiangNTHE153046)  [03/03/2022]</w:t>
      </w:r>
      <w:bookmarkEnd w:id="46"/>
    </w:p>
    <w:p w:rsidR="005025F6" w:rsidRDefault="00AF585E" w14:paraId="781A6A36" w14:textId="77777777">
      <w:pPr>
        <w:spacing w:before="240" w:after="240"/>
        <w:jc w:val="right"/>
      </w:pPr>
      <w:r>
        <w:rPr>
          <w:i/>
          <w:color w:val="38761D"/>
        </w:rPr>
        <w:t>Nguyen The Giang - GiangNTHE153046</w:t>
      </w:r>
    </w:p>
    <w:p w:rsidR="005025F6" w:rsidRDefault="00AF585E" w14:paraId="2869884A" w14:textId="77777777">
      <w:pPr>
        <w:spacing w:before="240" w:after="240"/>
      </w:pPr>
      <w:r>
        <w:t>-</w:t>
      </w:r>
      <w:r>
        <w:rPr>
          <w:sz w:val="14"/>
          <w:szCs w:val="14"/>
        </w:rPr>
        <w:t xml:space="preserve">        </w:t>
      </w:r>
      <w:r>
        <w:t>Ở</w:t>
      </w:r>
      <w:r>
        <w:t xml:space="preserve"> </w:t>
      </w:r>
      <w:r>
        <w:rPr>
          <w:color w:val="00B050"/>
        </w:rPr>
        <w:t>Window Hierachy</w:t>
      </w:r>
      <w:r>
        <w:t>: khi Hover chu</w:t>
      </w:r>
      <w:r>
        <w:t>ộ</w:t>
      </w:r>
      <w:r>
        <w:t>t đ</w:t>
      </w:r>
      <w:r>
        <w:t>ế</w:t>
      </w:r>
      <w:r>
        <w:t>n m</w:t>
      </w:r>
      <w:r>
        <w:t>ỗ</w:t>
      </w:r>
      <w:r>
        <w:t xml:space="preserve">i </w:t>
      </w:r>
      <w:r>
        <w:rPr>
          <w:color w:val="77933C"/>
        </w:rPr>
        <w:t xml:space="preserve">GameObject </w:t>
      </w:r>
      <w:r>
        <w:t>hay ph</w:t>
      </w:r>
      <w:r>
        <w:t>ầ</w:t>
      </w:r>
      <w:r>
        <w:t>n t</w:t>
      </w:r>
      <w:r>
        <w:t>ử</w:t>
      </w:r>
      <w:r>
        <w:t xml:space="preserve"> tro</w:t>
      </w:r>
      <w:r>
        <w:t>ng Scene s</w:t>
      </w:r>
      <w:r>
        <w:t>ẽ</w:t>
      </w:r>
      <w:r>
        <w:t xml:space="preserve"> có 1 nút hình con m</w:t>
      </w:r>
      <w:r>
        <w:t>ắ</w:t>
      </w:r>
      <w:r>
        <w:t>t c</w:t>
      </w:r>
      <w:r>
        <w:t>ạ</w:t>
      </w:r>
      <w:r>
        <w:t xml:space="preserve">nh nó - </w:t>
      </w:r>
      <w:r>
        <w:rPr>
          <w:color w:val="953735"/>
        </w:rPr>
        <w:t>Hierarchy Visibility Button</w:t>
      </w:r>
      <w:r>
        <w:t>:</w:t>
      </w:r>
    </w:p>
    <w:p w:rsidR="005025F6" w:rsidRDefault="00AF585E" w14:paraId="739E3D4C" w14:textId="77777777">
      <w:pPr>
        <w:spacing w:before="240" w:after="240"/>
        <w:ind w:left="1440"/>
        <w:rPr>
          <w:rFonts w:ascii="Times New Roman" w:hAnsi="Times New Roman" w:eastAsia="Times New Roman" w:cs="Times New Roman"/>
          <w:sz w:val="14"/>
          <w:szCs w:val="14"/>
        </w:rPr>
      </w:pPr>
      <w:r>
        <w:rPr>
          <w:rFonts w:ascii="Courier New" w:hAnsi="Courier New" w:eastAsia="Courier New" w:cs="Courier New"/>
        </w:rPr>
        <w:t>o</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34728D2A" wp14:editId="299E4AD8">
            <wp:extent cx="2079899" cy="3155708"/>
            <wp:effectExtent l="0" t="0" r="0" b="0"/>
            <wp:docPr id="57"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25"/>
                    <a:srcRect/>
                    <a:stretch>
                      <a:fillRect/>
                    </a:stretch>
                  </pic:blipFill>
                  <pic:spPr>
                    <a:xfrm>
                      <a:off x="0" y="0"/>
                      <a:ext cx="2079899" cy="3155708"/>
                    </a:xfrm>
                    <a:prstGeom prst="rect">
                      <a:avLst/>
                    </a:prstGeom>
                    <a:ln/>
                  </pic:spPr>
                </pic:pic>
              </a:graphicData>
            </a:graphic>
          </wp:inline>
        </w:drawing>
      </w:r>
    </w:p>
    <w:p w:rsidR="005025F6" w:rsidRDefault="00AF585E" w14:paraId="18A27237" w14:textId="77777777">
      <w:pPr>
        <w:spacing w:before="240" w:after="240"/>
        <w:rPr>
          <w:color w:val="0070C0"/>
        </w:rPr>
      </w:pPr>
      <w:r>
        <w:t>-</w:t>
      </w:r>
      <w:r>
        <w:rPr>
          <w:sz w:val="14"/>
          <w:szCs w:val="14"/>
        </w:rPr>
        <w:t xml:space="preserve">        </w:t>
      </w:r>
      <w:r>
        <w:t>B</w:t>
      </w:r>
      <w:r>
        <w:t>ạ</w:t>
      </w:r>
      <w:r>
        <w:t>n có th</w:t>
      </w:r>
      <w:r>
        <w:t>ể</w:t>
      </w:r>
      <w:r>
        <w:t xml:space="preserve"> b</w:t>
      </w:r>
      <w:r>
        <w:t>ấ</w:t>
      </w:r>
      <w:r>
        <w:t>m vào đây đ</w:t>
      </w:r>
      <w:r>
        <w:t>ể</w:t>
      </w:r>
      <w:r>
        <w:t xml:space="preserve"> </w:t>
      </w:r>
      <w:r>
        <w:t>ẩ</w:t>
      </w:r>
      <w:r>
        <w:t xml:space="preserve">n GameObject này đi trong </w:t>
      </w:r>
      <w:r>
        <w:rPr>
          <w:color w:val="0070C0"/>
        </w:rPr>
        <w:t>Scene View</w:t>
      </w:r>
    </w:p>
    <w:p w:rsidR="005025F6" w:rsidRDefault="00AF585E" w14:paraId="2B046726"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Trư</w:t>
      </w:r>
      <w:r>
        <w:t>ớ</w:t>
      </w:r>
      <w:r>
        <w:t xml:space="preserve">c khi </w:t>
      </w:r>
      <w:r>
        <w:t>ẩ</w:t>
      </w:r>
      <w:r>
        <w:t>n:</w:t>
      </w:r>
    </w:p>
    <w:p w:rsidR="005025F6" w:rsidRDefault="00AF585E" w14:paraId="62F5D500" w14:textId="77777777">
      <w:pPr>
        <w:spacing w:before="240" w:after="240"/>
        <w:ind w:left="2160"/>
        <w:rPr>
          <w:rFonts w:ascii="Times New Roman" w:hAnsi="Times New Roman" w:eastAsia="Times New Roman" w:cs="Times New Roman"/>
          <w:sz w:val="14"/>
          <w:szCs w:val="14"/>
        </w:rPr>
      </w:pPr>
      <w:r>
        <w:lastRenderedPageBreak/>
        <w:t>§</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38A9F7FE" wp14:editId="6B9B959A">
            <wp:extent cx="4631179" cy="2715625"/>
            <wp:effectExtent l="0" t="0" r="0" b="0"/>
            <wp:docPr id="149"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26"/>
                    <a:srcRect/>
                    <a:stretch>
                      <a:fillRect/>
                    </a:stretch>
                  </pic:blipFill>
                  <pic:spPr>
                    <a:xfrm>
                      <a:off x="0" y="0"/>
                      <a:ext cx="4631179" cy="2715625"/>
                    </a:xfrm>
                    <a:prstGeom prst="rect">
                      <a:avLst/>
                    </a:prstGeom>
                    <a:ln/>
                  </pic:spPr>
                </pic:pic>
              </a:graphicData>
            </a:graphic>
          </wp:inline>
        </w:drawing>
      </w:r>
    </w:p>
    <w:p w:rsidR="005025F6" w:rsidRDefault="00AF585E" w14:paraId="0BF943AF"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 xml:space="preserve">Sau khi </w:t>
      </w:r>
      <w:r>
        <w:t>ẩ</w:t>
      </w:r>
      <w:r>
        <w:t>n:</w:t>
      </w:r>
    </w:p>
    <w:p w:rsidR="005025F6" w:rsidRDefault="00AF585E" w14:paraId="74A64C84" w14:textId="77777777">
      <w:pPr>
        <w:spacing w:before="240" w:after="240"/>
        <w:ind w:left="2160"/>
        <w:rPr>
          <w:rFonts w:ascii="Times New Roman" w:hAnsi="Times New Roman" w:eastAsia="Times New Roman" w:cs="Times New Roman"/>
          <w:sz w:val="14"/>
          <w:szCs w:val="14"/>
        </w:rPr>
      </w:pPr>
      <w:r>
        <w:t>§</w:t>
      </w:r>
      <w:r>
        <w:rPr>
          <w:rFonts w:ascii="Times New Roman" w:hAnsi="Times New Roman" w:eastAsia="Times New Roman" w:cs="Times New Roman"/>
          <w:sz w:val="14"/>
          <w:szCs w:val="14"/>
        </w:rPr>
        <w:t xml:space="preserve"> </w:t>
      </w:r>
      <w:r>
        <w:rPr>
          <w:rFonts w:ascii="Times New Roman" w:hAnsi="Times New Roman" w:eastAsia="Times New Roman" w:cs="Times New Roman"/>
          <w:noProof/>
          <w:sz w:val="14"/>
          <w:szCs w:val="14"/>
        </w:rPr>
        <w:drawing>
          <wp:inline distT="114300" distB="114300" distL="114300" distR="114300" wp14:anchorId="4AC715FA" wp14:editId="52A2FA5A">
            <wp:extent cx="4629204" cy="2306913"/>
            <wp:effectExtent l="0" t="0" r="0" b="0"/>
            <wp:docPr id="139"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27"/>
                    <a:srcRect/>
                    <a:stretch>
                      <a:fillRect/>
                    </a:stretch>
                  </pic:blipFill>
                  <pic:spPr>
                    <a:xfrm>
                      <a:off x="0" y="0"/>
                      <a:ext cx="4629204" cy="2306913"/>
                    </a:xfrm>
                    <a:prstGeom prst="rect">
                      <a:avLst/>
                    </a:prstGeom>
                    <a:ln/>
                  </pic:spPr>
                </pic:pic>
              </a:graphicData>
            </a:graphic>
          </wp:inline>
        </w:drawing>
      </w:r>
    </w:p>
    <w:p w:rsidR="005025F6" w:rsidRDefault="00AF585E" w14:paraId="2AD249C8" w14:textId="77777777">
      <w:pPr>
        <w:spacing w:before="240" w:after="240"/>
      </w:pPr>
      <w:r>
        <w:t>-</w:t>
      </w:r>
      <w:r>
        <w:rPr>
          <w:sz w:val="14"/>
          <w:szCs w:val="14"/>
        </w:rPr>
        <w:t xml:space="preserve">        </w:t>
      </w:r>
      <w:r>
        <w:t>Cái này s</w:t>
      </w:r>
      <w:r>
        <w:t>ẽ</w:t>
      </w:r>
      <w:r>
        <w:t xml:space="preserve"> h</w:t>
      </w:r>
      <w:r>
        <w:t>ỗ</w:t>
      </w:r>
      <w:r>
        <w:t xml:space="preserve"> tr</w:t>
      </w:r>
      <w:r>
        <w:t>ợ</w:t>
      </w:r>
      <w:r>
        <w:t xml:space="preserve"> b</w:t>
      </w:r>
      <w:r>
        <w:t>ạ</w:t>
      </w:r>
      <w:r>
        <w:t>n n</w:t>
      </w:r>
      <w:r>
        <w:t>ế</w:t>
      </w:r>
      <w:r>
        <w:t>u thi</w:t>
      </w:r>
      <w:r>
        <w:t>ế</w:t>
      </w:r>
      <w:r>
        <w:t>t k</w:t>
      </w:r>
      <w:r>
        <w:t>ế</w:t>
      </w:r>
      <w:r>
        <w:t xml:space="preserve"> Map có nhi</w:t>
      </w:r>
      <w:r>
        <w:t>ề</w:t>
      </w:r>
      <w:r>
        <w:t>u l</w:t>
      </w:r>
      <w:r>
        <w:t>ớ</w:t>
      </w:r>
      <w:r>
        <w:t xml:space="preserve">p </w:t>
      </w:r>
      <w:r>
        <w:t>khác nhau, khi mu</w:t>
      </w:r>
      <w:r>
        <w:t>ố</w:t>
      </w:r>
      <w:r>
        <w:t>n xem và ch</w:t>
      </w:r>
      <w:r>
        <w:t>ỉ</w:t>
      </w:r>
      <w:r>
        <w:t>nh s</w:t>
      </w:r>
      <w:r>
        <w:t>ử</w:t>
      </w:r>
      <w:r>
        <w:t xml:space="preserve">a </w:t>
      </w:r>
      <w:r>
        <w:t>ở</w:t>
      </w:r>
      <w:r>
        <w:t xml:space="preserve"> l</w:t>
      </w:r>
      <w:r>
        <w:t>ớ</w:t>
      </w:r>
      <w:r>
        <w:t>p phía sau mà không ph</w:t>
      </w:r>
      <w:r>
        <w:t>ả</w:t>
      </w:r>
      <w:r>
        <w:t>i đ</w:t>
      </w:r>
      <w:r>
        <w:t>ộ</w:t>
      </w:r>
      <w:r>
        <w:t>ng vào l</w:t>
      </w:r>
      <w:r>
        <w:t>ớ</w:t>
      </w:r>
      <w:r>
        <w:t>p phía trư</w:t>
      </w:r>
      <w:r>
        <w:t>ớ</w:t>
      </w:r>
      <w:r>
        <w:t>c</w:t>
      </w:r>
    </w:p>
    <w:p w:rsidR="005025F6" w:rsidRDefault="00AF585E" w14:paraId="606551CD" w14:textId="77777777">
      <w:pPr>
        <w:spacing w:before="240" w:after="240"/>
        <w:rPr>
          <w:color w:val="0070C0"/>
        </w:rPr>
      </w:pPr>
      <w:r>
        <w:t>-</w:t>
      </w:r>
      <w:r>
        <w:rPr>
          <w:sz w:val="14"/>
          <w:szCs w:val="14"/>
        </w:rPr>
        <w:t xml:space="preserve">        </w:t>
      </w:r>
      <w:r>
        <w:t>Thay đ</w:t>
      </w:r>
      <w:r>
        <w:t>ổ</w:t>
      </w:r>
      <w:r>
        <w:t>i này cũng s</w:t>
      </w:r>
      <w:r>
        <w:t>ẽ</w:t>
      </w:r>
      <w:r>
        <w:t xml:space="preserve"> ch</w:t>
      </w:r>
      <w:r>
        <w:t>ỉ</w:t>
      </w:r>
      <w:r>
        <w:t xml:space="preserve"> có tác d</w:t>
      </w:r>
      <w:r>
        <w:t>ụ</w:t>
      </w:r>
      <w:r>
        <w:t xml:space="preserve">ng </w:t>
      </w:r>
      <w:r>
        <w:t>ở</w:t>
      </w:r>
      <w:r>
        <w:t xml:space="preserve"> </w:t>
      </w:r>
      <w:r>
        <w:rPr>
          <w:color w:val="0070C0"/>
        </w:rPr>
        <w:t xml:space="preserve">Scene View </w:t>
      </w:r>
      <w:r>
        <w:t>nên b</w:t>
      </w:r>
      <w:r>
        <w:t>ạ</w:t>
      </w:r>
      <w:r>
        <w:t>n không ph</w:t>
      </w:r>
      <w:r>
        <w:t>ả</w:t>
      </w:r>
      <w:r>
        <w:t>i lo l</w:t>
      </w:r>
      <w:r>
        <w:t>ắ</w:t>
      </w:r>
      <w:r>
        <w:t>ng v</w:t>
      </w:r>
      <w:r>
        <w:t>ề</w:t>
      </w:r>
      <w:r>
        <w:t xml:space="preserve"> </w:t>
      </w:r>
      <w:r>
        <w:t>ả</w:t>
      </w:r>
      <w:r>
        <w:t>nh hư</w:t>
      </w:r>
      <w:r>
        <w:t>ở</w:t>
      </w:r>
      <w:r>
        <w:t>ng đ</w:t>
      </w:r>
      <w:r>
        <w:t>ế</w:t>
      </w:r>
      <w:r>
        <w:t xml:space="preserve">n </w:t>
      </w:r>
      <w:r>
        <w:rPr>
          <w:color w:val="0070C0"/>
        </w:rPr>
        <w:t>Gameplay</w:t>
      </w:r>
    </w:p>
    <w:p w:rsidR="005025F6" w:rsidRDefault="005025F6" w14:paraId="29FFFEA4" w14:textId="77777777"/>
    <w:p w:rsidR="005025F6" w:rsidRDefault="005025F6" w14:paraId="5CD892E6" w14:textId="77777777"/>
    <w:p w:rsidR="005025F6" w:rsidRDefault="005025F6" w14:paraId="7B8859AB" w14:textId="77777777"/>
    <w:p w:rsidR="005025F6" w:rsidRDefault="005025F6" w14:paraId="38E4E657" w14:textId="77777777"/>
    <w:p w:rsidR="005025F6" w:rsidRDefault="005025F6" w14:paraId="40655CC4" w14:textId="77777777"/>
    <w:p w:rsidR="005025F6" w:rsidRDefault="005025F6" w14:paraId="0BA497C9" w14:textId="77777777"/>
    <w:p w:rsidR="005025F6" w:rsidRDefault="005025F6" w14:paraId="445F9F8F" w14:textId="77777777"/>
    <w:p w:rsidR="005025F6" w:rsidRDefault="00AF585E" w14:paraId="23790ADE" w14:textId="77777777">
      <w:pPr>
        <w:pStyle w:val="Heading2"/>
      </w:pPr>
      <w:bookmarkStart w:name="_Toc113467788" w:id="47"/>
      <w:r>
        <w:rPr>
          <w:b/>
        </w:rPr>
        <w:lastRenderedPageBreak/>
        <w:t>Object Pooler</w:t>
      </w:r>
      <w:r>
        <w:t xml:space="preserve"> trong Unity :</w:t>
      </w:r>
      <w:r>
        <w:t xml:space="preserve"> AntntHe150816. (4/3/2022)</w:t>
      </w:r>
      <w:bookmarkEnd w:id="47"/>
    </w:p>
    <w:p w:rsidR="005025F6" w:rsidRDefault="005025F6" w14:paraId="75A298EC" w14:textId="77777777"/>
    <w:p w:rsidR="005025F6" w:rsidRDefault="00AF585E" w14:paraId="79D1915D" w14:textId="77777777">
      <w:pPr>
        <w:pStyle w:val="Heading3"/>
      </w:pPr>
      <w:bookmarkStart w:name="_Toc113467789" w:id="48"/>
      <w:r>
        <w:t>Object Pool là gì ? T</w:t>
      </w:r>
      <w:r>
        <w:t>ạ</w:t>
      </w:r>
      <w:r>
        <w:t>i sao ph</w:t>
      </w:r>
      <w:r>
        <w:t>ả</w:t>
      </w:r>
      <w:r>
        <w:t>i dùng Object Pool?</w:t>
      </w:r>
      <w:bookmarkEnd w:id="48"/>
    </w:p>
    <w:p w:rsidR="005025F6" w:rsidRDefault="005025F6" w14:paraId="77C291E5" w14:textId="77777777"/>
    <w:p w:rsidR="005025F6" w:rsidRDefault="00AF585E" w14:paraId="7E63FACB" w14:textId="77777777">
      <w:pPr>
        <w:numPr>
          <w:ilvl w:val="0"/>
          <w:numId w:val="23"/>
        </w:numPr>
      </w:pPr>
      <w:r>
        <w:t>C</w:t>
      </w:r>
      <w:r>
        <w:t>ứ</w:t>
      </w:r>
      <w:r>
        <w:t xml:space="preserve"> nghĩ Object Pool là m</w:t>
      </w:r>
      <w:r>
        <w:t>ộ</w:t>
      </w:r>
      <w:r>
        <w:t>t thùng ch</w:t>
      </w:r>
      <w:r>
        <w:t>ứ</w:t>
      </w:r>
      <w:r>
        <w:t>a đ</w:t>
      </w:r>
      <w:r>
        <w:t>ồ</w:t>
      </w:r>
      <w:r>
        <w:t xml:space="preserve"> chơi c</w:t>
      </w:r>
      <w:r>
        <w:t>ủ</w:t>
      </w:r>
      <w:r>
        <w:t>a b</w:t>
      </w:r>
      <w:r>
        <w:t>ạ</w:t>
      </w:r>
      <w:r>
        <w:t>n, b</w:t>
      </w:r>
      <w:r>
        <w:t>ạ</w:t>
      </w:r>
      <w:r>
        <w:t>n mu</w:t>
      </w:r>
      <w:r>
        <w:t>ố</w:t>
      </w:r>
      <w:r>
        <w:t>n s</w:t>
      </w:r>
      <w:r>
        <w:t>ử</w:t>
      </w:r>
      <w:r>
        <w:t xml:space="preserve"> d</w:t>
      </w:r>
      <w:r>
        <w:t>ụ</w:t>
      </w:r>
      <w:r>
        <w:t>ng cái gì đó b</w:t>
      </w:r>
      <w:r>
        <w:t>ạ</w:t>
      </w:r>
      <w:r>
        <w:t>n s</w:t>
      </w:r>
      <w:r>
        <w:t>ẽ</w:t>
      </w:r>
      <w:r>
        <w:t xml:space="preserve"> l</w:t>
      </w:r>
      <w:r>
        <w:t>ấ</w:t>
      </w:r>
      <w:r>
        <w:t>y ra r</w:t>
      </w:r>
      <w:r>
        <w:t>ồ</w:t>
      </w:r>
      <w:r>
        <w:t>i s</w:t>
      </w:r>
      <w:r>
        <w:t>ử</w:t>
      </w:r>
      <w:r>
        <w:t xml:space="preserve"> d</w:t>
      </w:r>
      <w:r>
        <w:t>ụ</w:t>
      </w:r>
      <w:r>
        <w:t>ng , sau khi s</w:t>
      </w:r>
      <w:r>
        <w:t>ử</w:t>
      </w:r>
      <w:r>
        <w:t xml:space="preserve"> d</w:t>
      </w:r>
      <w:r>
        <w:t>ụ</w:t>
      </w:r>
      <w:r>
        <w:t>ng xong b</w:t>
      </w:r>
      <w:r>
        <w:t>ạ</w:t>
      </w:r>
      <w:r>
        <w:t>n s</w:t>
      </w:r>
      <w:r>
        <w:t>ẽ</w:t>
      </w:r>
      <w:r>
        <w:t xml:space="preserve"> c</w:t>
      </w:r>
      <w:r>
        <w:t>ấ</w:t>
      </w:r>
      <w:r>
        <w:t>t l</w:t>
      </w:r>
      <w:r>
        <w:t>ạ</w:t>
      </w:r>
      <w:r>
        <w:t>i vào thùng. Object pool cũng v</w:t>
      </w:r>
      <w:r>
        <w:t>ậ</w:t>
      </w:r>
      <w:r>
        <w:t>y, trư</w:t>
      </w:r>
      <w:r>
        <w:t>ớ</w:t>
      </w:r>
      <w:r>
        <w:t>c khi scene kh</w:t>
      </w:r>
      <w:r>
        <w:t>ở</w:t>
      </w:r>
      <w:r>
        <w:t>i t</w:t>
      </w:r>
      <w:r>
        <w:t>ạ</w:t>
      </w:r>
      <w:r>
        <w:t>o Pool s</w:t>
      </w:r>
      <w:r>
        <w:t>ẽ</w:t>
      </w:r>
      <w:r>
        <w:t xml:space="preserve"> Instantiate trư</w:t>
      </w:r>
      <w:r>
        <w:t>ớ</w:t>
      </w:r>
      <w:r>
        <w:t>c các Clone c</w:t>
      </w:r>
      <w:r>
        <w:t>ủ</w:t>
      </w:r>
      <w:r>
        <w:t>a Prefab c</w:t>
      </w:r>
      <w:r>
        <w:t>ủ</w:t>
      </w:r>
      <w:r>
        <w:t>a b</w:t>
      </w:r>
      <w:r>
        <w:t>ạ</w:t>
      </w:r>
      <w:r>
        <w:t>n, sau đó b</w:t>
      </w:r>
      <w:r>
        <w:t>ạ</w:t>
      </w:r>
      <w:r>
        <w:t>n mu</w:t>
      </w:r>
      <w:r>
        <w:t>ố</w:t>
      </w:r>
      <w:r>
        <w:t>n s</w:t>
      </w:r>
      <w:r>
        <w:t>ử</w:t>
      </w:r>
      <w:r>
        <w:t xml:space="preserve"> d</w:t>
      </w:r>
      <w:r>
        <w:t>ụ</w:t>
      </w:r>
      <w:r>
        <w:t>ng thì ch</w:t>
      </w:r>
      <w:r>
        <w:t>ỉ</w:t>
      </w:r>
      <w:r>
        <w:t xml:space="preserve"> c</w:t>
      </w:r>
      <w:r>
        <w:t>ầ</w:t>
      </w:r>
      <w:r>
        <w:t>n thay đ</w:t>
      </w:r>
      <w:r>
        <w:t>ổ</w:t>
      </w:r>
      <w:r>
        <w:t>i v</w:t>
      </w:r>
      <w:r>
        <w:t>ị</w:t>
      </w:r>
      <w:r>
        <w:t xml:space="preserve"> trí (Transform) c</w:t>
      </w:r>
      <w:r>
        <w:t>ủ</w:t>
      </w:r>
      <w:r>
        <w:t>a gameObject đó r</w:t>
      </w:r>
      <w:r>
        <w:t>ồ</w:t>
      </w:r>
      <w:r>
        <w:t>i setActive lên là đư</w:t>
      </w:r>
      <w:r>
        <w:t>ợ</w:t>
      </w:r>
      <w:r>
        <w:t>c, không mu</w:t>
      </w:r>
      <w:r>
        <w:t>ố</w:t>
      </w:r>
      <w:r>
        <w:t>n s</w:t>
      </w:r>
      <w:r>
        <w:t>ử</w:t>
      </w:r>
      <w:r>
        <w:t xml:space="preserve"> d</w:t>
      </w:r>
      <w:r>
        <w:t>ụ</w:t>
      </w:r>
      <w:r>
        <w:t>ng thì chúng ta l</w:t>
      </w:r>
      <w:r>
        <w:t>ạ</w:t>
      </w:r>
      <w:r>
        <w:t>i setActive v</w:t>
      </w:r>
      <w:r>
        <w:t>ề</w:t>
      </w:r>
      <w:r>
        <w:t xml:space="preserve"> false; </w:t>
      </w:r>
    </w:p>
    <w:p w:rsidR="005025F6" w:rsidRDefault="00AF585E" w14:paraId="5C9940A5" w14:textId="77777777">
      <w:pPr>
        <w:numPr>
          <w:ilvl w:val="0"/>
          <w:numId w:val="23"/>
        </w:numPr>
      </w:pPr>
      <w:r>
        <w:t>T</w:t>
      </w:r>
      <w:r>
        <w:t>ạ</w:t>
      </w:r>
      <w:r>
        <w:t>i sa</w:t>
      </w:r>
      <w:r>
        <w:t>o ph</w:t>
      </w:r>
      <w:r>
        <w:t>ả</w:t>
      </w:r>
      <w:r>
        <w:t>i dùng Object Pool? Hãy tư</w:t>
      </w:r>
      <w:r>
        <w:t>ở</w:t>
      </w:r>
      <w:r>
        <w:t>ng tư</w:t>
      </w:r>
      <w:r>
        <w:t>ợ</w:t>
      </w:r>
      <w:r>
        <w:t>ng b</w:t>
      </w:r>
      <w:r>
        <w:t>ạ</w:t>
      </w:r>
      <w:r>
        <w:t>n có 100 prefab dc Instantiate ra l</w:t>
      </w:r>
      <w:r>
        <w:t>ầ</w:t>
      </w:r>
      <w:r>
        <w:t>n lư</w:t>
      </w:r>
      <w:r>
        <w:t>ợ</w:t>
      </w:r>
      <w:r>
        <w:t>t r</w:t>
      </w:r>
      <w:r>
        <w:t>ồ</w:t>
      </w:r>
      <w:r>
        <w:t>i 3 giây nó Destroy. Vi</w:t>
      </w:r>
      <w:r>
        <w:t>ệ</w:t>
      </w:r>
      <w:r>
        <w:t>c này s</w:t>
      </w:r>
      <w:r>
        <w:t>ẽ</w:t>
      </w:r>
      <w:r>
        <w:t xml:space="preserve"> khi</w:t>
      </w:r>
      <w:r>
        <w:t>ế</w:t>
      </w:r>
      <w:r>
        <w:t>n Unity kh</w:t>
      </w:r>
      <w:r>
        <w:t>ở</w:t>
      </w:r>
      <w:r>
        <w:t>i đ</w:t>
      </w:r>
      <w:r>
        <w:t>ộ</w:t>
      </w:r>
      <w:r>
        <w:t>ng trong background m</w:t>
      </w:r>
      <w:r>
        <w:t>ộ</w:t>
      </w:r>
      <w:r>
        <w:t>t công c</w:t>
      </w:r>
      <w:r>
        <w:t>ụ</w:t>
      </w:r>
      <w:r>
        <w:t xml:space="preserve"> g</w:t>
      </w:r>
      <w:r>
        <w:t>ọ</w:t>
      </w:r>
      <w:r>
        <w:t xml:space="preserve">i là </w:t>
      </w:r>
      <w:hyperlink r:id="rId128">
        <w:r>
          <w:rPr>
            <w:color w:val="1155CC"/>
            <w:u w:val="single"/>
          </w:rPr>
          <w:t>Garbage Collector</w:t>
        </w:r>
      </w:hyperlink>
      <w:r>
        <w:t xml:space="preserve"> đ</w:t>
      </w:r>
      <w:r>
        <w:t>ể</w:t>
      </w:r>
      <w:r>
        <w:t xml:space="preserve"> handle nh</w:t>
      </w:r>
      <w:r>
        <w:t>ữ</w:t>
      </w:r>
      <w:r>
        <w:t>ng thành ph</w:t>
      </w:r>
      <w:r>
        <w:t>ầ</w:t>
      </w:r>
      <w:r>
        <w:t>n b</w:t>
      </w:r>
      <w:r>
        <w:t>ạ</w:t>
      </w:r>
      <w:r>
        <w:t>n đã xóa và thêm. Đi</w:t>
      </w:r>
      <w:r>
        <w:t>ề</w:t>
      </w:r>
      <w:r>
        <w:t xml:space="preserve">u này </w:t>
      </w:r>
      <w:r>
        <w:t>ả</w:t>
      </w:r>
      <w:r>
        <w:t>nh hư</w:t>
      </w:r>
      <w:r>
        <w:t>ở</w:t>
      </w:r>
      <w:r>
        <w:t>ng nhi</w:t>
      </w:r>
      <w:r>
        <w:t>ề</w:t>
      </w:r>
      <w:r>
        <w:t>u đ</w:t>
      </w:r>
      <w:r>
        <w:t>ế</w:t>
      </w:r>
      <w:r>
        <w:t>n performance c</w:t>
      </w:r>
      <w:r>
        <w:t>ủ</w:t>
      </w:r>
      <w:r>
        <w:t>a game và s</w:t>
      </w:r>
      <w:r>
        <w:t>ẽ</w:t>
      </w:r>
      <w:r>
        <w:t xml:space="preserve"> khi</w:t>
      </w:r>
      <w:r>
        <w:t>ế</w:t>
      </w:r>
      <w:r>
        <w:t>n FPS c</w:t>
      </w:r>
      <w:r>
        <w:t>ủ</w:t>
      </w:r>
      <w:r>
        <w:t>a b</w:t>
      </w:r>
      <w:r>
        <w:t>ạ</w:t>
      </w:r>
      <w:r>
        <w:t>n t</w:t>
      </w:r>
      <w:r>
        <w:t>ụ</w:t>
      </w:r>
      <w:r>
        <w:t>t không phanh. Đ</w:t>
      </w:r>
      <w:r>
        <w:t>ể</w:t>
      </w:r>
      <w:r>
        <w:t xml:space="preserve"> ngăn ch</w:t>
      </w:r>
      <w:r>
        <w:t>ặ</w:t>
      </w:r>
      <w:r>
        <w:t>n đư</w:t>
      </w:r>
      <w:r>
        <w:t>ợ</w:t>
      </w:r>
      <w:r>
        <w:t>c đi</w:t>
      </w:r>
      <w:r>
        <w:t>ề</w:t>
      </w:r>
      <w:r>
        <w:t>u này, Object Pool đã xu</w:t>
      </w:r>
      <w:r>
        <w:t>ấ</w:t>
      </w:r>
      <w:r>
        <w:t>t hi</w:t>
      </w:r>
      <w:r>
        <w:t>ệ</w:t>
      </w:r>
      <w:r>
        <w:t>n đ</w:t>
      </w:r>
      <w:r>
        <w:t>ể</w:t>
      </w:r>
      <w:r>
        <w:t xml:space="preserve"> kh</w:t>
      </w:r>
      <w:r>
        <w:t>ắ</w:t>
      </w:r>
      <w:r>
        <w:t>c ph</w:t>
      </w:r>
      <w:r>
        <w:t>ụ</w:t>
      </w:r>
      <w:r>
        <w:t>c tình tr</w:t>
      </w:r>
      <w:r>
        <w:t>ạ</w:t>
      </w:r>
      <w:r>
        <w:t>ng này.</w:t>
      </w:r>
    </w:p>
    <w:p w:rsidR="005025F6" w:rsidRDefault="005025F6" w14:paraId="7E51E05D" w14:textId="77777777"/>
    <w:p w:rsidR="005025F6" w:rsidRDefault="00AF585E" w14:paraId="26195B9A" w14:textId="77777777">
      <w:pPr>
        <w:pStyle w:val="Heading3"/>
      </w:pPr>
      <w:bookmarkStart w:name="_Toc113467790" w:id="49"/>
      <w:r>
        <w:t>Các bư</w:t>
      </w:r>
      <w:r>
        <w:t>ớ</w:t>
      </w:r>
      <w:r>
        <w:t>c</w:t>
      </w:r>
      <w:r>
        <w:t xml:space="preserve"> đ</w:t>
      </w:r>
      <w:r>
        <w:t>ể</w:t>
      </w:r>
      <w:r>
        <w:t xml:space="preserve"> t</w:t>
      </w:r>
      <w:r>
        <w:t>ạ</w:t>
      </w:r>
      <w:r>
        <w:t>o Object Pool:</w:t>
      </w:r>
      <w:bookmarkEnd w:id="49"/>
    </w:p>
    <w:p w:rsidR="005025F6" w:rsidRDefault="00AF585E" w14:paraId="35DBFAB0" w14:textId="77777777">
      <w:pPr>
        <w:numPr>
          <w:ilvl w:val="0"/>
          <w:numId w:val="10"/>
        </w:numPr>
      </w:pPr>
      <w:r>
        <w:t>Bư</w:t>
      </w:r>
      <w:r>
        <w:t>ớ</w:t>
      </w:r>
      <w:r>
        <w:t>c 1 t</w:t>
      </w:r>
      <w:r>
        <w:t>ạ</w:t>
      </w:r>
      <w:r>
        <w:t>o b</w:t>
      </w:r>
      <w:r>
        <w:t>ể</w:t>
      </w:r>
      <w:r>
        <w:t xml:space="preserve"> ch</w:t>
      </w:r>
      <w:r>
        <w:t>ứ</w:t>
      </w:r>
      <w:r>
        <w:t>a: ch</w:t>
      </w:r>
      <w:r>
        <w:t>ỉ</w:t>
      </w:r>
      <w:r>
        <w:t xml:space="preserve"> đơn gi</w:t>
      </w:r>
      <w:r>
        <w:t>ả</w:t>
      </w:r>
      <w:r>
        <w:t>n là t</w:t>
      </w:r>
      <w:r>
        <w:t>ạ</w:t>
      </w:r>
      <w:r>
        <w:t>o m</w:t>
      </w:r>
      <w:r>
        <w:t>ộ</w:t>
      </w:r>
      <w:r>
        <w:t>t List GameObject</w:t>
      </w:r>
    </w:p>
    <w:p w:rsidR="005025F6" w:rsidRDefault="00AF585E" w14:paraId="532D0050" w14:textId="77777777">
      <w:r>
        <w:rPr>
          <w:noProof/>
        </w:rPr>
        <w:drawing>
          <wp:inline distT="114300" distB="114300" distL="114300" distR="114300" wp14:anchorId="516B2310" wp14:editId="162D0AE3">
            <wp:extent cx="3952875" cy="314325"/>
            <wp:effectExtent l="0" t="0" r="0" b="0"/>
            <wp:docPr id="83"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29"/>
                    <a:srcRect/>
                    <a:stretch>
                      <a:fillRect/>
                    </a:stretch>
                  </pic:blipFill>
                  <pic:spPr>
                    <a:xfrm>
                      <a:off x="0" y="0"/>
                      <a:ext cx="3952875" cy="314325"/>
                    </a:xfrm>
                    <a:prstGeom prst="rect">
                      <a:avLst/>
                    </a:prstGeom>
                    <a:ln/>
                  </pic:spPr>
                </pic:pic>
              </a:graphicData>
            </a:graphic>
          </wp:inline>
        </w:drawing>
      </w:r>
    </w:p>
    <w:p w:rsidR="005025F6" w:rsidRDefault="00AF585E" w14:paraId="0071D6C2" w14:textId="77777777">
      <w:pPr>
        <w:numPr>
          <w:ilvl w:val="0"/>
          <w:numId w:val="7"/>
        </w:numPr>
      </w:pPr>
      <w:r>
        <w:t>Bư</w:t>
      </w:r>
      <w:r>
        <w:t>ớ</w:t>
      </w:r>
      <w:r>
        <w:t>c 2 kh</w:t>
      </w:r>
      <w:r>
        <w:t>ở</w:t>
      </w:r>
      <w:r>
        <w:t>i t</w:t>
      </w:r>
      <w:r>
        <w:t>ạ</w:t>
      </w:r>
      <w:r>
        <w:t>o GameObject b</w:t>
      </w:r>
      <w:r>
        <w:t>ằ</w:t>
      </w:r>
      <w:r>
        <w:t>ng Instantiate r</w:t>
      </w:r>
      <w:r>
        <w:t>ồ</w:t>
      </w:r>
      <w:r>
        <w:t>i add vào trong List</w:t>
      </w:r>
    </w:p>
    <w:p w:rsidR="005025F6" w:rsidRDefault="00AF585E" w14:paraId="2A486DDA" w14:textId="77777777">
      <w:r>
        <w:rPr>
          <w:noProof/>
        </w:rPr>
        <w:drawing>
          <wp:inline distT="114300" distB="114300" distL="114300" distR="114300" wp14:anchorId="5907536C" wp14:editId="09182F7A">
            <wp:extent cx="3952875" cy="1762125"/>
            <wp:effectExtent l="0" t="0" r="0" b="0"/>
            <wp:docPr id="1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30"/>
                    <a:srcRect/>
                    <a:stretch>
                      <a:fillRect/>
                    </a:stretch>
                  </pic:blipFill>
                  <pic:spPr>
                    <a:xfrm>
                      <a:off x="0" y="0"/>
                      <a:ext cx="3952875" cy="1762125"/>
                    </a:xfrm>
                    <a:prstGeom prst="rect">
                      <a:avLst/>
                    </a:prstGeom>
                    <a:ln/>
                  </pic:spPr>
                </pic:pic>
              </a:graphicData>
            </a:graphic>
          </wp:inline>
        </w:drawing>
      </w:r>
    </w:p>
    <w:p w:rsidR="005025F6" w:rsidRDefault="00AF585E" w14:paraId="37AAFF77" w14:textId="77777777">
      <w:pPr>
        <w:numPr>
          <w:ilvl w:val="0"/>
          <w:numId w:val="11"/>
        </w:numPr>
      </w:pPr>
      <w:r>
        <w:t>Bư</w:t>
      </w:r>
      <w:r>
        <w:t>ớ</w:t>
      </w:r>
      <w:r>
        <w:t>c 3 t</w:t>
      </w:r>
      <w:r>
        <w:t>ạ</w:t>
      </w:r>
      <w:r>
        <w:t>o hàm GetGameObject : hàm này s</w:t>
      </w:r>
      <w:r>
        <w:t>ẽ</w:t>
      </w:r>
      <w:r>
        <w:t xml:space="preserve"> return gameObject trong pool đang chưa đư</w:t>
      </w:r>
      <w:r>
        <w:t>ợ</w:t>
      </w:r>
      <w:r>
        <w:t>c Active trong</w:t>
      </w:r>
      <w:r>
        <w:t xml:space="preserve"> Hierarchy</w:t>
      </w:r>
    </w:p>
    <w:p w:rsidR="005025F6" w:rsidRDefault="00AF585E" w14:paraId="36175135" w14:textId="77777777">
      <w:r>
        <w:rPr>
          <w:noProof/>
        </w:rPr>
        <w:drawing>
          <wp:inline distT="114300" distB="114300" distL="114300" distR="114300" wp14:anchorId="7FE21B9B" wp14:editId="204A03AB">
            <wp:extent cx="4029075" cy="1685925"/>
            <wp:effectExtent l="0" t="0" r="0" b="0"/>
            <wp:docPr id="132"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31"/>
                    <a:srcRect/>
                    <a:stretch>
                      <a:fillRect/>
                    </a:stretch>
                  </pic:blipFill>
                  <pic:spPr>
                    <a:xfrm>
                      <a:off x="0" y="0"/>
                      <a:ext cx="4029075" cy="1685925"/>
                    </a:xfrm>
                    <a:prstGeom prst="rect">
                      <a:avLst/>
                    </a:prstGeom>
                    <a:ln/>
                  </pic:spPr>
                </pic:pic>
              </a:graphicData>
            </a:graphic>
          </wp:inline>
        </w:drawing>
      </w:r>
      <w:r>
        <w:t xml:space="preserve"> </w:t>
      </w:r>
    </w:p>
    <w:p w:rsidR="005025F6" w:rsidRDefault="00AF585E" w14:paraId="37933FA9" w14:textId="77777777">
      <w:pPr>
        <w:numPr>
          <w:ilvl w:val="0"/>
          <w:numId w:val="6"/>
        </w:numPr>
      </w:pPr>
      <w:r>
        <w:lastRenderedPageBreak/>
        <w:t>Bư</w:t>
      </w:r>
      <w:r>
        <w:t>ớ</w:t>
      </w:r>
      <w:r>
        <w:t>c 4 : bư</w:t>
      </w:r>
      <w:r>
        <w:t>ớ</w:t>
      </w:r>
      <w:r>
        <w:t>c đ</w:t>
      </w:r>
      <w:r>
        <w:t>ầ</w:t>
      </w:r>
      <w:r>
        <w:t>u cơ b</w:t>
      </w:r>
      <w:r>
        <w:t>ả</w:t>
      </w:r>
      <w:r>
        <w:t>n c</w:t>
      </w:r>
      <w:r>
        <w:t>ủ</w:t>
      </w:r>
      <w:r>
        <w:t>a Pool đã đư</w:t>
      </w:r>
      <w:r>
        <w:t>ợ</w:t>
      </w:r>
      <w:r>
        <w:t>c t</w:t>
      </w:r>
      <w:r>
        <w:t>ạ</w:t>
      </w:r>
      <w:r>
        <w:t>o xong sau đó chúng ta s</w:t>
      </w:r>
      <w:r>
        <w:t>ẽ</w:t>
      </w:r>
      <w:r>
        <w:t xml:space="preserve"> s</w:t>
      </w:r>
      <w:r>
        <w:t>ử</w:t>
      </w:r>
      <w:r>
        <w:t xml:space="preserve"> d</w:t>
      </w:r>
      <w:r>
        <w:t>ụ</w:t>
      </w:r>
      <w:r>
        <w:t>ng nh</w:t>
      </w:r>
      <w:r>
        <w:t>ữ</w:t>
      </w:r>
      <w:r>
        <w:t>ng gameobject đã t</w:t>
      </w:r>
      <w:r>
        <w:t>ạ</w:t>
      </w:r>
      <w:r>
        <w:t>o ra trong Pool</w:t>
      </w:r>
    </w:p>
    <w:p w:rsidR="005025F6" w:rsidRDefault="00AF585E" w14:paraId="26FE1555" w14:textId="77777777">
      <w:r>
        <w:rPr>
          <w:noProof/>
        </w:rPr>
        <w:drawing>
          <wp:inline distT="114300" distB="114300" distL="114300" distR="114300" wp14:anchorId="527B826C" wp14:editId="67475820">
            <wp:extent cx="5731200" cy="1930400"/>
            <wp:effectExtent l="0" t="0" r="0" b="0"/>
            <wp:docPr id="9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32"/>
                    <a:srcRect/>
                    <a:stretch>
                      <a:fillRect/>
                    </a:stretch>
                  </pic:blipFill>
                  <pic:spPr>
                    <a:xfrm>
                      <a:off x="0" y="0"/>
                      <a:ext cx="5731200" cy="1930400"/>
                    </a:xfrm>
                    <a:prstGeom prst="rect">
                      <a:avLst/>
                    </a:prstGeom>
                    <a:ln/>
                  </pic:spPr>
                </pic:pic>
              </a:graphicData>
            </a:graphic>
          </wp:inline>
        </w:drawing>
      </w:r>
    </w:p>
    <w:p w:rsidR="005025F6" w:rsidRDefault="00AF585E" w14:paraId="7C8516AC" w14:textId="77777777">
      <w:r>
        <w:t>Ở</w:t>
      </w:r>
      <w:r>
        <w:t xml:space="preserve"> đây chúng ta có hàm spawn enemy, thay vì chúng ta `Instantiate ra thì chúng ta s</w:t>
      </w:r>
      <w:r>
        <w:t>ẽ</w:t>
      </w:r>
      <w:r>
        <w:t xml:space="preserve"> l</w:t>
      </w:r>
      <w:r>
        <w:t>ấ</w:t>
      </w:r>
      <w:r>
        <w:t xml:space="preserve">y </w:t>
      </w:r>
      <w:r>
        <w:t>ở</w:t>
      </w:r>
      <w:r>
        <w:t xml:space="preserve"> Pool t</w:t>
      </w:r>
      <w:r>
        <w:t>ừ</w:t>
      </w:r>
      <w:r>
        <w:t xml:space="preserve"> hàm chúng ta t</w:t>
      </w:r>
      <w:r>
        <w:t>ạ</w:t>
      </w:r>
      <w:r>
        <w:t xml:space="preserve">o </w:t>
      </w:r>
      <w:r>
        <w:t>ở</w:t>
      </w:r>
      <w:r>
        <w:t xml:space="preserve"> bư</w:t>
      </w:r>
      <w:r>
        <w:t>ớ</w:t>
      </w:r>
      <w:r>
        <w:t>c 3,</w:t>
      </w:r>
      <w:r>
        <w:t xml:space="preserve"> sau đó setActive true r</w:t>
      </w:r>
      <w:r>
        <w:t>ồ</w:t>
      </w:r>
      <w:r>
        <w:t>i thay đ</w:t>
      </w:r>
      <w:r>
        <w:t>ổ</w:t>
      </w:r>
      <w:r>
        <w:t>i v</w:t>
      </w:r>
      <w:r>
        <w:t>ị</w:t>
      </w:r>
      <w:r>
        <w:t xml:space="preserve"> trí c</w:t>
      </w:r>
      <w:r>
        <w:t>ủ</w:t>
      </w:r>
      <w:r>
        <w:t>a gameObject đó, mu</w:t>
      </w:r>
      <w:r>
        <w:t>ố</w:t>
      </w:r>
      <w:r>
        <w:t>n tiêu di</w:t>
      </w:r>
      <w:r>
        <w:t>ệ</w:t>
      </w:r>
      <w:r>
        <w:t>t enemy (Destroy) thì thay vì chúng ta s</w:t>
      </w:r>
      <w:r>
        <w:t>ử</w:t>
      </w:r>
      <w:r>
        <w:t xml:space="preserve"> d</w:t>
      </w:r>
      <w:r>
        <w:t>ụ</w:t>
      </w:r>
      <w:r>
        <w:t>ng hàm thì chúng ta ch</w:t>
      </w:r>
      <w:r>
        <w:t>ỉ</w:t>
      </w:r>
      <w:r>
        <w:t xml:space="preserve"> c</w:t>
      </w:r>
      <w:r>
        <w:t>ầ</w:t>
      </w:r>
      <w:r>
        <w:t>n setActive b</w:t>
      </w:r>
      <w:r>
        <w:t>ằ</w:t>
      </w:r>
      <w:r>
        <w:t xml:space="preserve">ng false </w:t>
      </w:r>
      <w:r>
        <w:t>ở</w:t>
      </w:r>
      <w:r>
        <w:t xml:space="preserve"> trong pool.</w:t>
      </w:r>
    </w:p>
    <w:p w:rsidR="005025F6" w:rsidRDefault="00AF585E" w14:paraId="18C3B88D" w14:textId="77777777">
      <w:r>
        <w:rPr>
          <w:noProof/>
        </w:rPr>
        <w:drawing>
          <wp:inline distT="114300" distB="114300" distL="114300" distR="114300" wp14:anchorId="370CBD3C" wp14:editId="7EC47911">
            <wp:extent cx="4152900" cy="2124075"/>
            <wp:effectExtent l="0" t="0" r="0" b="0"/>
            <wp:docPr id="123"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33"/>
                    <a:srcRect/>
                    <a:stretch>
                      <a:fillRect/>
                    </a:stretch>
                  </pic:blipFill>
                  <pic:spPr>
                    <a:xfrm>
                      <a:off x="0" y="0"/>
                      <a:ext cx="4152900" cy="2124075"/>
                    </a:xfrm>
                    <a:prstGeom prst="rect">
                      <a:avLst/>
                    </a:prstGeom>
                    <a:ln/>
                  </pic:spPr>
                </pic:pic>
              </a:graphicData>
            </a:graphic>
          </wp:inline>
        </w:drawing>
      </w:r>
    </w:p>
    <w:p w:rsidR="005025F6" w:rsidRDefault="005025F6" w14:paraId="278BBAA3" w14:textId="77777777"/>
    <w:p w:rsidR="005025F6" w:rsidRDefault="00AF585E" w14:paraId="3683C8A5" w14:textId="77777777">
      <w:r>
        <w:t>Đó là nh</w:t>
      </w:r>
      <w:r>
        <w:t>ữ</w:t>
      </w:r>
      <w:r>
        <w:t>ng đi</w:t>
      </w:r>
      <w:r>
        <w:t>ề</w:t>
      </w:r>
      <w:r>
        <w:t>u cơ b</w:t>
      </w:r>
      <w:r>
        <w:t>ả</w:t>
      </w:r>
      <w:r>
        <w:t>n nh</w:t>
      </w:r>
      <w:r>
        <w:t>ấ</w:t>
      </w:r>
      <w:r>
        <w:t>t c</w:t>
      </w:r>
      <w:r>
        <w:t>ủ</w:t>
      </w:r>
      <w:r>
        <w:t>a Object Pool, đi</w:t>
      </w:r>
      <w:r>
        <w:t>ề</w:t>
      </w:r>
      <w:r>
        <w:t>u này áp d</w:t>
      </w:r>
      <w:r>
        <w:t>ụ</w:t>
      </w:r>
      <w:r>
        <w:t>ng v</w:t>
      </w:r>
      <w:r>
        <w:t>ớ</w:t>
      </w:r>
      <w:r>
        <w:t xml:space="preserve">i </w:t>
      </w:r>
      <w:r>
        <w:t>nh</w:t>
      </w:r>
      <w:r>
        <w:t>ữ</w:t>
      </w:r>
      <w:r>
        <w:t>ng gameObject d</w:t>
      </w:r>
      <w:r>
        <w:t>ạ</w:t>
      </w:r>
      <w:r>
        <w:t>ng đ</w:t>
      </w:r>
      <w:r>
        <w:t>ạ</w:t>
      </w:r>
      <w:r>
        <w:t>n, d</w:t>
      </w:r>
      <w:r>
        <w:t>ạ</w:t>
      </w:r>
      <w:r>
        <w:t>ng item, etc nh</w:t>
      </w:r>
      <w:r>
        <w:t>ữ</w:t>
      </w:r>
      <w:r>
        <w:t>ng object có th</w:t>
      </w:r>
      <w:r>
        <w:t>ể</w:t>
      </w:r>
      <w:r>
        <w:t xml:space="preserve"> đư</w:t>
      </w:r>
      <w:r>
        <w:t>ợ</w:t>
      </w:r>
      <w:r>
        <w:t>c spawn ra r</w:t>
      </w:r>
      <w:r>
        <w:t>ấ</w:t>
      </w:r>
      <w:r>
        <w:t>t nhi</w:t>
      </w:r>
      <w:r>
        <w:t>ề</w:t>
      </w:r>
      <w:r>
        <w:t>u l</w:t>
      </w:r>
      <w:r>
        <w:t>ầ</w:t>
      </w:r>
      <w:r>
        <w:t>n trong scene.</w:t>
      </w:r>
    </w:p>
    <w:p w:rsidR="005025F6" w:rsidRDefault="005025F6" w14:paraId="78B53C14" w14:textId="77777777"/>
    <w:p w:rsidR="005025F6" w:rsidRDefault="00AF585E" w14:paraId="5BCEB8CF" w14:textId="77777777">
      <w:r>
        <w:t>Ở</w:t>
      </w:r>
      <w:r>
        <w:t xml:space="preserve"> phiên b</w:t>
      </w:r>
      <w:r>
        <w:t>ả</w:t>
      </w:r>
      <w:r>
        <w:t>n Unity năm 2021( chưa dc LTS) đã đư</w:t>
      </w:r>
      <w:r>
        <w:t>ợ</w:t>
      </w:r>
      <w:r>
        <w:t>c build s</w:t>
      </w:r>
      <w:r>
        <w:t>ẵ</w:t>
      </w:r>
      <w:r>
        <w:t>n Pool trong thư vi</w:t>
      </w:r>
      <w:r>
        <w:t>ệ</w:t>
      </w:r>
      <w:r>
        <w:t>n</w:t>
      </w:r>
    </w:p>
    <w:p w:rsidR="005025F6" w:rsidRDefault="00AF585E" w14:paraId="2494CC9F" w14:textId="77777777">
      <w:hyperlink r:id="rId134">
        <w:r>
          <w:rPr>
            <w:color w:val="1155CC"/>
            <w:u w:val="single"/>
          </w:rPr>
          <w:t>UnityEngine.Pool</w:t>
        </w:r>
      </w:hyperlink>
    </w:p>
    <w:p w:rsidR="005025F6" w:rsidRDefault="00AF585E" w14:paraId="7B7AA70E" w14:textId="77777777">
      <w:r>
        <w:t>B</w:t>
      </w:r>
      <w:r>
        <w:t>ạ</w:t>
      </w:r>
      <w:r>
        <w:t>n có th</w:t>
      </w:r>
      <w:r>
        <w:t>ể</w:t>
      </w:r>
      <w:r>
        <w:t xml:space="preserve"> tìm hi</w:t>
      </w:r>
      <w:r>
        <w:t>ể</w:t>
      </w:r>
      <w:r>
        <w:t>u và s</w:t>
      </w:r>
      <w:r>
        <w:t>ử</w:t>
      </w:r>
      <w:r>
        <w:t xml:space="preserve"> d</w:t>
      </w:r>
      <w:r>
        <w:t>ụ</w:t>
      </w:r>
      <w:r>
        <w:t xml:space="preserve">ng. </w:t>
      </w:r>
    </w:p>
    <w:p w:rsidR="005025F6" w:rsidRDefault="00AF585E" w14:paraId="2B67C63D" w14:textId="77777777">
      <w:r>
        <w:t>Link tham kh</w:t>
      </w:r>
      <w:r>
        <w:t>ả</w:t>
      </w:r>
      <w:r>
        <w:t xml:space="preserve">o tutorial : </w:t>
      </w:r>
      <w:hyperlink r:id="rId135">
        <w:r>
          <w:rPr>
            <w:color w:val="1155CC"/>
            <w:u w:val="single"/>
          </w:rPr>
          <w:t>Pooler</w:t>
        </w:r>
      </w:hyperlink>
    </w:p>
    <w:p w:rsidR="005025F6" w:rsidRDefault="005025F6" w14:paraId="472CD944" w14:textId="77777777"/>
    <w:p w:rsidR="005025F6" w:rsidRDefault="005025F6" w14:paraId="1E97EE01" w14:textId="77777777"/>
    <w:p w:rsidR="005025F6" w:rsidRDefault="005025F6" w14:paraId="45927035" w14:textId="77777777"/>
    <w:p w:rsidR="005025F6" w:rsidRDefault="005025F6" w14:paraId="1DE784E9" w14:textId="77777777"/>
    <w:p w:rsidR="005025F6" w:rsidRDefault="005025F6" w14:paraId="55E2A873" w14:textId="77777777"/>
    <w:p w:rsidR="005025F6" w:rsidRDefault="005025F6" w14:paraId="73651A64" w14:textId="77777777"/>
    <w:p w:rsidR="005025F6" w:rsidRDefault="005025F6" w14:paraId="08B26DA3" w14:textId="77777777"/>
    <w:p w:rsidR="005025F6" w:rsidRDefault="005025F6" w14:paraId="4024AAB5" w14:textId="77777777"/>
    <w:p w:rsidR="005025F6" w:rsidRDefault="005025F6" w14:paraId="59B5A6D6" w14:textId="77777777"/>
    <w:p w:rsidR="005025F6" w:rsidRDefault="00AF585E" w14:paraId="28CE4BB7" w14:textId="77777777">
      <w:pPr>
        <w:pStyle w:val="Heading2"/>
        <w:keepNext w:val="0"/>
        <w:keepLines w:val="0"/>
        <w:spacing w:after="80"/>
        <w:jc w:val="center"/>
      </w:pPr>
      <w:bookmarkStart w:name="_Toc113467791" w:id="50"/>
      <w:r>
        <w:rPr>
          <w:b/>
          <w:sz w:val="34"/>
          <w:szCs w:val="34"/>
        </w:rPr>
        <w:t>Debug.DrawLine() (GiangNTHE153046) [05/03/2022]</w:t>
      </w:r>
      <w:bookmarkEnd w:id="50"/>
    </w:p>
    <w:p w:rsidR="005025F6" w:rsidRDefault="00AF585E" w14:paraId="0D3B7B82" w14:textId="77777777">
      <w:pPr>
        <w:spacing w:before="240" w:after="240"/>
        <w:jc w:val="right"/>
        <w:rPr>
          <w:b/>
          <w:sz w:val="34"/>
          <w:szCs w:val="34"/>
        </w:rPr>
      </w:pPr>
      <w:r>
        <w:rPr>
          <w:i/>
          <w:color w:val="38761D"/>
        </w:rPr>
        <w:lastRenderedPageBreak/>
        <w:t>Nguy</w:t>
      </w:r>
      <w:r>
        <w:rPr>
          <w:i/>
          <w:color w:val="38761D"/>
        </w:rPr>
        <w:t>en The Giang - GiangNTHE153046</w:t>
      </w:r>
    </w:p>
    <w:p w:rsidR="005025F6" w:rsidRDefault="005025F6" w14:paraId="3DFDDD67" w14:textId="77777777"/>
    <w:p w:rsidR="005025F6" w:rsidRDefault="00AF585E" w14:paraId="4F239494" w14:textId="77777777">
      <w:pPr>
        <w:numPr>
          <w:ilvl w:val="0"/>
          <w:numId w:val="14"/>
        </w:numPr>
      </w:pPr>
      <w:r>
        <w:t>Các b</w:t>
      </w:r>
      <w:r>
        <w:t>ạ</w:t>
      </w:r>
      <w:r>
        <w:t>n h</w:t>
      </w:r>
      <w:r>
        <w:t>ẳ</w:t>
      </w:r>
      <w:r>
        <w:t>n đ</w:t>
      </w:r>
      <w:r>
        <w:t>ề</w:t>
      </w:r>
      <w:r>
        <w:t>u bi</w:t>
      </w:r>
      <w:r>
        <w:t>ế</w:t>
      </w:r>
      <w:r>
        <w:t>t v</w:t>
      </w:r>
      <w:r>
        <w:t>ề</w:t>
      </w:r>
      <w:r>
        <w:t xml:space="preserve"> </w:t>
      </w:r>
      <w:r>
        <w:rPr>
          <w:color w:val="B45F06"/>
        </w:rPr>
        <w:t>Debug.Log()</w:t>
      </w:r>
      <w:r>
        <w:t>, 1 công c</w:t>
      </w:r>
      <w:r>
        <w:t>ụ</w:t>
      </w:r>
      <w:r>
        <w:t xml:space="preserve"> r</w:t>
      </w:r>
      <w:r>
        <w:t>ấ</w:t>
      </w:r>
      <w:r>
        <w:t>t h</w:t>
      </w:r>
      <w:r>
        <w:t>ữ</w:t>
      </w:r>
      <w:r>
        <w:t>u hi</w:t>
      </w:r>
      <w:r>
        <w:t>ệ</w:t>
      </w:r>
      <w:r>
        <w:t>u đ</w:t>
      </w:r>
      <w:r>
        <w:t>ể</w:t>
      </w:r>
      <w:r>
        <w:t xml:space="preserve"> hi</w:t>
      </w:r>
      <w:r>
        <w:t>ể</w:t>
      </w:r>
      <w:r>
        <w:t>n th</w:t>
      </w:r>
      <w:r>
        <w:t>ị</w:t>
      </w:r>
      <w:r>
        <w:t xml:space="preserve"> message lên Console. Nhưng n</w:t>
      </w:r>
      <w:r>
        <w:t>ế</w:t>
      </w:r>
      <w:r>
        <w:t>u b</w:t>
      </w:r>
      <w:r>
        <w:t>ạ</w:t>
      </w:r>
      <w:r>
        <w:t>n mu</w:t>
      </w:r>
      <w:r>
        <w:t>ố</w:t>
      </w:r>
      <w:r>
        <w:t>n theo dõi nh</w:t>
      </w:r>
      <w:r>
        <w:t>ữ</w:t>
      </w:r>
      <w:r>
        <w:t>ng thay đ</w:t>
      </w:r>
      <w:r>
        <w:t>ổ</w:t>
      </w:r>
      <w:r>
        <w:t>i v</w:t>
      </w:r>
      <w:r>
        <w:t>ề</w:t>
      </w:r>
      <w:r>
        <w:t xml:space="preserve"> ph</w:t>
      </w:r>
      <w:r>
        <w:t>ầ</w:t>
      </w:r>
      <w:r>
        <w:t>n hi</w:t>
      </w:r>
      <w:r>
        <w:t>ể</w:t>
      </w:r>
      <w:r>
        <w:t>n th</w:t>
      </w:r>
      <w:r>
        <w:t>ị</w:t>
      </w:r>
      <w:r>
        <w:t xml:space="preserve"> thì class Debug cũng có 1 function n</w:t>
      </w:r>
      <w:r>
        <w:t>ữ</w:t>
      </w:r>
      <w:r>
        <w:t>a r</w:t>
      </w:r>
      <w:r>
        <w:t>ấ</w:t>
      </w:r>
      <w:r>
        <w:t>t h</w:t>
      </w:r>
      <w:r>
        <w:t>ữ</w:t>
      </w:r>
      <w:r>
        <w:t>u d</w:t>
      </w:r>
      <w:r>
        <w:t>ụ</w:t>
      </w:r>
      <w:r>
        <w:t xml:space="preserve">ng: </w:t>
      </w:r>
      <w:r>
        <w:rPr>
          <w:color w:val="E69138"/>
        </w:rPr>
        <w:t>Debug.DrawLine()</w:t>
      </w:r>
    </w:p>
    <w:p w:rsidR="005025F6" w:rsidRDefault="00AF585E" w14:paraId="2307DBA4" w14:textId="77777777">
      <w:pPr>
        <w:numPr>
          <w:ilvl w:val="1"/>
          <w:numId w:val="14"/>
        </w:numPr>
      </w:pPr>
      <w:r>
        <w:t>F</w:t>
      </w:r>
      <w:r>
        <w:t>unction này s</w:t>
      </w:r>
      <w:r>
        <w:t>ẽ</w:t>
      </w:r>
      <w:r>
        <w:t xml:space="preserve"> v</w:t>
      </w:r>
      <w:r>
        <w:t>ẽ</w:t>
      </w:r>
      <w:r>
        <w:t xml:space="preserve"> 1 đư</w:t>
      </w:r>
      <w:r>
        <w:t>ờ</w:t>
      </w:r>
      <w:r>
        <w:t>ng Gizmos trên màn hình</w:t>
      </w:r>
    </w:p>
    <w:p w:rsidR="005025F6" w:rsidRDefault="00AF585E" w14:paraId="7F81EF4D" w14:textId="77777777">
      <w:pPr>
        <w:numPr>
          <w:ilvl w:val="0"/>
          <w:numId w:val="14"/>
        </w:numPr>
      </w:pPr>
      <w:r>
        <w:t>S</w:t>
      </w:r>
      <w:r>
        <w:t>ử</w:t>
      </w:r>
      <w:r>
        <w:t xml:space="preserve"> d</w:t>
      </w:r>
      <w:r>
        <w:t>ụ</w:t>
      </w:r>
      <w:r>
        <w:t>ng:</w:t>
      </w:r>
    </w:p>
    <w:p w:rsidR="005025F6" w:rsidRDefault="00AF585E" w14:paraId="36C65D2D" w14:textId="77777777">
      <w:pPr>
        <w:numPr>
          <w:ilvl w:val="1"/>
          <w:numId w:val="14"/>
        </w:numPr>
      </w:pPr>
      <w:r>
        <w:t>B</w:t>
      </w:r>
      <w:r>
        <w:t>ạ</w:t>
      </w:r>
      <w:r>
        <w:t>n truy</w:t>
      </w:r>
      <w:r>
        <w:t>ề</w:t>
      </w:r>
      <w:r>
        <w:t>n vào function này 3 tham s</w:t>
      </w:r>
      <w:r>
        <w:t>ố</w:t>
      </w:r>
    </w:p>
    <w:p w:rsidR="005025F6" w:rsidRDefault="00AF585E" w14:paraId="72F15917" w14:textId="77777777">
      <w:r>
        <w:tab/>
      </w:r>
      <w:r>
        <w:tab/>
      </w:r>
      <w:r>
        <w:t>đi</w:t>
      </w:r>
      <w:r>
        <w:t>ể</w:t>
      </w:r>
      <w:r>
        <w:t>m b</w:t>
      </w:r>
      <w:r>
        <w:t>ắ</w:t>
      </w:r>
      <w:r>
        <w:t>t đ</w:t>
      </w:r>
      <w:r>
        <w:t>ầ</w:t>
      </w:r>
      <w:r>
        <w:t>u (Vector3)</w:t>
      </w:r>
    </w:p>
    <w:p w:rsidR="005025F6" w:rsidRDefault="00AF585E" w14:paraId="2FF3CE14" w14:textId="77777777">
      <w:r>
        <w:tab/>
      </w:r>
      <w:r>
        <w:tab/>
      </w:r>
      <w:r>
        <w:t>đi</w:t>
      </w:r>
      <w:r>
        <w:t>ể</w:t>
      </w:r>
      <w:r>
        <w:t>m k</w:t>
      </w:r>
      <w:r>
        <w:t>ế</w:t>
      </w:r>
      <w:r>
        <w:t>t thúc (Vector3)</w:t>
      </w:r>
    </w:p>
    <w:p w:rsidR="005025F6" w:rsidRDefault="00AF585E" w14:paraId="37359F85" w14:textId="77777777">
      <w:r>
        <w:tab/>
      </w:r>
      <w:r>
        <w:tab/>
      </w:r>
      <w:r>
        <w:t>Màu</w:t>
      </w:r>
    </w:p>
    <w:p w:rsidR="005025F6" w:rsidRDefault="00AF585E" w14:paraId="1F358B62" w14:textId="77777777">
      <w:pPr>
        <w:ind w:left="720" w:firstLine="720"/>
      </w:pPr>
      <w:r>
        <w:t>=&gt; Unity s</w:t>
      </w:r>
      <w:r>
        <w:t>ẽ</w:t>
      </w:r>
      <w:r>
        <w:t xml:space="preserve"> v</w:t>
      </w:r>
      <w:r>
        <w:t>ẽ</w:t>
      </w:r>
      <w:r>
        <w:t xml:space="preserve"> 1 đư</w:t>
      </w:r>
      <w:r>
        <w:t>ờ</w:t>
      </w:r>
      <w:r>
        <w:t>ng k</w:t>
      </w:r>
      <w:r>
        <w:t>ẻ</w:t>
      </w:r>
      <w:r>
        <w:t xml:space="preserve"> n</w:t>
      </w:r>
      <w:r>
        <w:t>ố</w:t>
      </w:r>
      <w:r>
        <w:t>i 2 đi</w:t>
      </w:r>
      <w:r>
        <w:t>ể</w:t>
      </w:r>
      <w:r>
        <w:t>m này v</w:t>
      </w:r>
      <w:r>
        <w:t>ớ</w:t>
      </w:r>
      <w:r>
        <w:t>i nhau s</w:t>
      </w:r>
      <w:r>
        <w:t>ử</w:t>
      </w:r>
      <w:r>
        <w:t xml:space="preserve"> d</w:t>
      </w:r>
      <w:r>
        <w:t>ụ</w:t>
      </w:r>
      <w:r>
        <w:t xml:space="preserve">ng màu tương </w:t>
      </w:r>
      <w:r>
        <w:t>ứ</w:t>
      </w:r>
      <w:r>
        <w:t>ng</w:t>
      </w:r>
    </w:p>
    <w:p w:rsidR="005025F6" w:rsidRDefault="00AF585E" w14:paraId="6430EED0" w14:textId="77777777">
      <w:r>
        <w:rPr>
          <w:noProof/>
        </w:rPr>
        <w:drawing>
          <wp:inline distT="114300" distB="114300" distL="114300" distR="114300" wp14:anchorId="52656BF3" wp14:editId="17EB1CFA">
            <wp:extent cx="5053013" cy="1855010"/>
            <wp:effectExtent l="0" t="0" r="0" b="0"/>
            <wp:docPr id="119"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36"/>
                    <a:srcRect/>
                    <a:stretch>
                      <a:fillRect/>
                    </a:stretch>
                  </pic:blipFill>
                  <pic:spPr>
                    <a:xfrm>
                      <a:off x="0" y="0"/>
                      <a:ext cx="5053013" cy="1855010"/>
                    </a:xfrm>
                    <a:prstGeom prst="rect">
                      <a:avLst/>
                    </a:prstGeom>
                    <a:ln/>
                  </pic:spPr>
                </pic:pic>
              </a:graphicData>
            </a:graphic>
          </wp:inline>
        </w:drawing>
      </w:r>
    </w:p>
    <w:p w:rsidR="005025F6" w:rsidRDefault="00AF585E" w14:paraId="444694F4" w14:textId="77777777">
      <w:r>
        <w:t xml:space="preserve"> </w:t>
      </w:r>
    </w:p>
    <w:p w:rsidR="005025F6" w:rsidRDefault="00AF585E" w14:paraId="62CD23FD" w14:textId="77777777">
      <w:pPr>
        <w:numPr>
          <w:ilvl w:val="0"/>
          <w:numId w:val="19"/>
        </w:numPr>
      </w:pPr>
      <w:r>
        <w:t>Ở</w:t>
      </w:r>
      <w:r>
        <w:t xml:space="preserve"> Game View b</w:t>
      </w:r>
      <w:r>
        <w:t>ạ</w:t>
      </w:r>
      <w:r>
        <w:t>n ph</w:t>
      </w:r>
      <w:r>
        <w:t>ả</w:t>
      </w:r>
      <w:r>
        <w:t>i b</w:t>
      </w:r>
      <w:r>
        <w:t>ậ</w:t>
      </w:r>
      <w:r>
        <w:t xml:space="preserve">t </w:t>
      </w:r>
      <w:r>
        <w:rPr>
          <w:color w:val="38761D"/>
        </w:rPr>
        <w:t xml:space="preserve">Gizmos </w:t>
      </w:r>
      <w:r>
        <w:t>lên thì nó m</w:t>
      </w:r>
      <w:r>
        <w:t>ớ</w:t>
      </w:r>
      <w:r>
        <w:t>i v</w:t>
      </w:r>
      <w:r>
        <w:t>ẽ</w:t>
      </w:r>
      <w:r>
        <w:t xml:space="preserve"> đư</w:t>
      </w:r>
      <w:r>
        <w:t>ợ</w:t>
      </w:r>
      <w:r>
        <w:t>c</w:t>
      </w:r>
    </w:p>
    <w:p w:rsidR="005025F6" w:rsidRDefault="00AF585E" w14:paraId="72EA8875" w14:textId="77777777">
      <w:r>
        <w:rPr>
          <w:noProof/>
        </w:rPr>
        <w:drawing>
          <wp:inline distT="114300" distB="114300" distL="114300" distR="114300" wp14:anchorId="31C3522D" wp14:editId="2D345A65">
            <wp:extent cx="2057337" cy="1220124"/>
            <wp:effectExtent l="0" t="0" r="0" b="0"/>
            <wp:docPr id="2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37"/>
                    <a:srcRect/>
                    <a:stretch>
                      <a:fillRect/>
                    </a:stretch>
                  </pic:blipFill>
                  <pic:spPr>
                    <a:xfrm>
                      <a:off x="0" y="0"/>
                      <a:ext cx="2057337" cy="1220124"/>
                    </a:xfrm>
                    <a:prstGeom prst="rect">
                      <a:avLst/>
                    </a:prstGeom>
                    <a:ln/>
                  </pic:spPr>
                </pic:pic>
              </a:graphicData>
            </a:graphic>
          </wp:inline>
        </w:drawing>
      </w:r>
    </w:p>
    <w:p w:rsidR="005025F6" w:rsidRDefault="005025F6" w14:paraId="2A81F1C2" w14:textId="77777777"/>
    <w:p w:rsidR="005025F6" w:rsidRDefault="005025F6" w14:paraId="56245FB0" w14:textId="77777777"/>
    <w:p w:rsidR="005025F6" w:rsidRDefault="005025F6" w14:paraId="4C77D654" w14:textId="77777777"/>
    <w:p w:rsidR="005025F6" w:rsidRDefault="005025F6" w14:paraId="2C6623DE" w14:textId="77777777"/>
    <w:p w:rsidR="005025F6" w:rsidRDefault="005025F6" w14:paraId="657ABCD6" w14:textId="77777777"/>
    <w:p w:rsidR="005025F6" w:rsidRDefault="005025F6" w14:paraId="30AB38A2" w14:textId="77777777"/>
    <w:p w:rsidR="005025F6" w:rsidRDefault="005025F6" w14:paraId="33A85EFE" w14:textId="77777777"/>
    <w:p w:rsidR="005025F6" w:rsidRDefault="005025F6" w14:paraId="5D50FC54" w14:textId="77777777"/>
    <w:p w:rsidR="005025F6" w:rsidRDefault="005025F6" w14:paraId="06ED1C5A" w14:textId="77777777"/>
    <w:p w:rsidR="005025F6" w:rsidRDefault="005025F6" w14:paraId="51656982" w14:textId="77777777"/>
    <w:p w:rsidR="005025F6" w:rsidRDefault="005025F6" w14:paraId="3A8D7EA3" w14:textId="77777777"/>
    <w:p w:rsidR="005025F6" w:rsidRDefault="005025F6" w14:paraId="614007F5" w14:textId="77777777"/>
    <w:p w:rsidR="005025F6" w:rsidRDefault="005025F6" w14:paraId="707E2C8D" w14:textId="77777777"/>
    <w:p w:rsidR="005025F6" w:rsidRDefault="00AF585E" w14:paraId="3380024D" w14:textId="77777777">
      <w:pPr>
        <w:pStyle w:val="Heading1"/>
        <w:rPr>
          <w:b/>
        </w:rPr>
      </w:pPr>
      <w:bookmarkStart w:name="_Toc113467792" w:id="51"/>
      <w:r>
        <w:rPr>
          <w:b/>
          <w:sz w:val="48"/>
          <w:szCs w:val="48"/>
        </w:rPr>
        <w:lastRenderedPageBreak/>
        <w:t>T</w:t>
      </w:r>
      <w:r>
        <w:rPr>
          <w:b/>
          <w:sz w:val="48"/>
          <w:szCs w:val="48"/>
        </w:rPr>
        <w:t>ạ</w:t>
      </w:r>
      <w:r>
        <w:rPr>
          <w:b/>
          <w:sz w:val="48"/>
          <w:szCs w:val="48"/>
        </w:rPr>
        <w:t>o thanh máu cho GameObject.</w:t>
      </w:r>
      <w:r>
        <w:t xml:space="preserve"> </w:t>
      </w:r>
      <w:r>
        <w:rPr>
          <w:b/>
        </w:rPr>
        <w:t>(AnhDTHE150285) [8/3/2022]</w:t>
      </w:r>
      <w:bookmarkEnd w:id="51"/>
    </w:p>
    <w:p w:rsidR="005025F6" w:rsidRDefault="005025F6" w14:paraId="50E51F29" w14:textId="77777777"/>
    <w:p w:rsidR="005025F6" w:rsidRDefault="00AF585E" w14:paraId="00E943E9" w14:textId="77777777">
      <w:r>
        <w:rPr>
          <w:noProof/>
        </w:rPr>
        <w:drawing>
          <wp:inline distT="114300" distB="114300" distL="114300" distR="114300" wp14:anchorId="4C7CAA8F" wp14:editId="65A80FEE">
            <wp:extent cx="5731200" cy="3225800"/>
            <wp:effectExtent l="0" t="0" r="0" b="0"/>
            <wp:docPr id="165"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38"/>
                    <a:srcRect/>
                    <a:stretch>
                      <a:fillRect/>
                    </a:stretch>
                  </pic:blipFill>
                  <pic:spPr>
                    <a:xfrm>
                      <a:off x="0" y="0"/>
                      <a:ext cx="5731200" cy="3225800"/>
                    </a:xfrm>
                    <a:prstGeom prst="rect">
                      <a:avLst/>
                    </a:prstGeom>
                    <a:ln/>
                  </pic:spPr>
                </pic:pic>
              </a:graphicData>
            </a:graphic>
          </wp:inline>
        </w:drawing>
      </w:r>
    </w:p>
    <w:p w:rsidR="005025F6" w:rsidRDefault="005025F6" w14:paraId="0FDEF739" w14:textId="77777777"/>
    <w:p w:rsidR="005025F6" w:rsidRDefault="00AF585E" w14:paraId="77BEF44F" w14:textId="77777777">
      <w:r>
        <w:t>Bư</w:t>
      </w:r>
      <w:r>
        <w:t>ớ</w:t>
      </w:r>
      <w:r>
        <w:t>c 1: T</w:t>
      </w:r>
      <w:r>
        <w:t>ạ</w:t>
      </w:r>
      <w:r>
        <w:t>o m</w:t>
      </w:r>
      <w:r>
        <w:t>ộ</w:t>
      </w:r>
      <w:r>
        <w:t>t Canvas và ch</w:t>
      </w:r>
      <w:r>
        <w:t>ỉ</w:t>
      </w:r>
      <w:r>
        <w:t>nh Render Mode thành World Space. Truy</w:t>
      </w:r>
      <w:r>
        <w:t>ề</w:t>
      </w:r>
      <w:r>
        <w:t>n object Main Camera vào m</w:t>
      </w:r>
      <w:r>
        <w:t>ụ</w:t>
      </w:r>
      <w:r>
        <w:t>c Event Camera. Đi</w:t>
      </w:r>
      <w:r>
        <w:t>ề</w:t>
      </w:r>
      <w:r>
        <w:t>u ch</w:t>
      </w:r>
      <w:r>
        <w:t>ỉ</w:t>
      </w:r>
      <w:r>
        <w:t>nh Layer đ</w:t>
      </w:r>
      <w:r>
        <w:t>ể</w:t>
      </w:r>
      <w:r>
        <w:t xml:space="preserve"> canvas luôn </w:t>
      </w:r>
      <w:r>
        <w:t>hi</w:t>
      </w:r>
      <w:r>
        <w:t>ể</w:t>
      </w:r>
      <w:r>
        <w:t>n th</w:t>
      </w:r>
      <w:r>
        <w:t>ị</w:t>
      </w:r>
      <w:r>
        <w:t xml:space="preserve"> lên trên cùng.</w:t>
      </w:r>
    </w:p>
    <w:p w:rsidR="005025F6" w:rsidRDefault="005025F6" w14:paraId="73AF85A7" w14:textId="77777777"/>
    <w:p w:rsidR="005025F6" w:rsidRDefault="00AF585E" w14:paraId="2FA73F25" w14:textId="77777777">
      <w:r>
        <w:t>Bư</w:t>
      </w:r>
      <w:r>
        <w:t>ớ</w:t>
      </w:r>
      <w:r>
        <w:t>c 2: Kéo Canvas vào làm con c</w:t>
      </w:r>
      <w:r>
        <w:t>ủ</w:t>
      </w:r>
      <w:r>
        <w:t>a object c</w:t>
      </w:r>
      <w:r>
        <w:t>ầ</w:t>
      </w:r>
      <w:r>
        <w:t>n thêm thanh máu và ch</w:t>
      </w:r>
      <w:r>
        <w:t>ỉ</w:t>
      </w:r>
      <w:r>
        <w:t>nh kích thư</w:t>
      </w:r>
      <w:r>
        <w:t>ớ</w:t>
      </w:r>
      <w:r>
        <w:t>c c</w:t>
      </w:r>
      <w:r>
        <w:t>ủ</w:t>
      </w:r>
      <w:r>
        <w:t>a Canvas sao cho phù h</w:t>
      </w:r>
      <w:r>
        <w:t>ợ</w:t>
      </w:r>
      <w:r>
        <w:t>p v</w:t>
      </w:r>
      <w:r>
        <w:t>ớ</w:t>
      </w:r>
      <w:r>
        <w:t>i thanh máu.</w:t>
      </w:r>
    </w:p>
    <w:p w:rsidR="005025F6" w:rsidRDefault="005025F6" w14:paraId="3E2E4270" w14:textId="77777777"/>
    <w:p w:rsidR="005025F6" w:rsidRDefault="00AF585E" w14:paraId="0FB78DEB" w14:textId="77777777">
      <w:r>
        <w:rPr>
          <w:noProof/>
        </w:rPr>
        <w:drawing>
          <wp:inline distT="114300" distB="114300" distL="114300" distR="114300" wp14:anchorId="7B781172" wp14:editId="48424982">
            <wp:extent cx="5731200" cy="3225800"/>
            <wp:effectExtent l="0" t="0" r="0" b="0"/>
            <wp:docPr id="8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139"/>
                    <a:srcRect/>
                    <a:stretch>
                      <a:fillRect/>
                    </a:stretch>
                  </pic:blipFill>
                  <pic:spPr>
                    <a:xfrm>
                      <a:off x="0" y="0"/>
                      <a:ext cx="5731200" cy="3225800"/>
                    </a:xfrm>
                    <a:prstGeom prst="rect">
                      <a:avLst/>
                    </a:prstGeom>
                    <a:ln/>
                  </pic:spPr>
                </pic:pic>
              </a:graphicData>
            </a:graphic>
          </wp:inline>
        </w:drawing>
      </w:r>
    </w:p>
    <w:p w:rsidR="005025F6" w:rsidRDefault="005025F6" w14:paraId="0FCC31F0" w14:textId="77777777"/>
    <w:p w:rsidR="005025F6" w:rsidRDefault="00AF585E" w14:paraId="27A47531" w14:textId="77777777">
      <w:r>
        <w:t>Bư</w:t>
      </w:r>
      <w:r>
        <w:t>ớ</w:t>
      </w:r>
      <w:r>
        <w:t>c 3: T</w:t>
      </w:r>
      <w:r>
        <w:t>ạ</w:t>
      </w:r>
      <w:r>
        <w:t>o m</w:t>
      </w:r>
      <w:r>
        <w:t>ộ</w:t>
      </w:r>
      <w:r>
        <w:t>t empty object làm khung cho thanh máu và ch</w:t>
      </w:r>
      <w:r>
        <w:t>ỉ</w:t>
      </w:r>
      <w:r>
        <w:t>nh kích thư</w:t>
      </w:r>
      <w:r>
        <w:t>ớ</w:t>
      </w:r>
      <w:r>
        <w:t>c/v</w:t>
      </w:r>
      <w:r>
        <w:t>ị</w:t>
      </w:r>
      <w:r>
        <w:t xml:space="preserve"> trí, đ</w:t>
      </w:r>
      <w:r>
        <w:t>ặ</w:t>
      </w:r>
      <w:r>
        <w:t xml:space="preserve">t tên là </w:t>
      </w:r>
      <w:r>
        <w:t>HealthBar.</w:t>
      </w:r>
    </w:p>
    <w:p w:rsidR="005025F6" w:rsidRDefault="005025F6" w14:paraId="6B30AAB2" w14:textId="77777777"/>
    <w:p w:rsidR="005025F6" w:rsidRDefault="00AF585E" w14:paraId="45115CF5" w14:textId="77777777">
      <w:r>
        <w:t>Bư</w:t>
      </w:r>
      <w:r>
        <w:t>ớ</w:t>
      </w:r>
      <w:r>
        <w:t>c 4: Trong object HealthBar, t</w:t>
      </w:r>
      <w:r>
        <w:t>ạ</w:t>
      </w:r>
      <w:r>
        <w:t>o ra thêm 2 UI/Image là Border và Fill cho thanh máu.</w:t>
      </w:r>
    </w:p>
    <w:p w:rsidR="005025F6" w:rsidRDefault="00AF585E" w14:paraId="46280B3B" w14:textId="77777777">
      <w:r>
        <w:rPr>
          <w:noProof/>
        </w:rPr>
        <w:drawing>
          <wp:inline distT="114300" distB="114300" distL="114300" distR="114300" wp14:anchorId="320AED40" wp14:editId="683C6EBD">
            <wp:extent cx="2628900" cy="828675"/>
            <wp:effectExtent l="0" t="0" r="0" b="0"/>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40"/>
                    <a:srcRect/>
                    <a:stretch>
                      <a:fillRect/>
                    </a:stretch>
                  </pic:blipFill>
                  <pic:spPr>
                    <a:xfrm>
                      <a:off x="0" y="0"/>
                      <a:ext cx="2628900" cy="828675"/>
                    </a:xfrm>
                    <a:prstGeom prst="rect">
                      <a:avLst/>
                    </a:prstGeom>
                    <a:ln/>
                  </pic:spPr>
                </pic:pic>
              </a:graphicData>
            </a:graphic>
          </wp:inline>
        </w:drawing>
      </w:r>
    </w:p>
    <w:p w:rsidR="005025F6" w:rsidRDefault="00AF585E" w14:paraId="0943A350" w14:textId="77777777">
      <w:r>
        <w:t>Trong m</w:t>
      </w:r>
      <w:r>
        <w:t>ụ</w:t>
      </w:r>
      <w:r>
        <w:t>c anchor preset gi</w:t>
      </w:r>
      <w:r>
        <w:t>ữ</w:t>
      </w:r>
      <w:r>
        <w:t xml:space="preserve"> ALT + ch</w:t>
      </w:r>
      <w:r>
        <w:t>ọ</w:t>
      </w:r>
      <w:r>
        <w:t>n stretch cho c</w:t>
      </w:r>
      <w:r>
        <w:t>ả</w:t>
      </w:r>
      <w:r>
        <w:t xml:space="preserve"> 2 object v</w:t>
      </w:r>
      <w:r>
        <w:t>ừ</w:t>
      </w:r>
      <w:r>
        <w:t>a t</w:t>
      </w:r>
      <w:r>
        <w:t>ạ</w:t>
      </w:r>
      <w:r>
        <w:t>o đ</w:t>
      </w:r>
      <w:r>
        <w:t>ể</w:t>
      </w:r>
      <w:r>
        <w:t xml:space="preserve"> l</w:t>
      </w:r>
      <w:r>
        <w:t>ấ</w:t>
      </w:r>
      <w:r>
        <w:t>p đ</w:t>
      </w:r>
      <w:r>
        <w:t>ầ</w:t>
      </w:r>
      <w:r>
        <w:t>y khung HealthBar. Riêng v</w:t>
      </w:r>
      <w:r>
        <w:t>ớ</w:t>
      </w:r>
      <w:r>
        <w:t>i Border, ch</w:t>
      </w:r>
      <w:r>
        <w:t>ỉ</w:t>
      </w:r>
      <w:r>
        <w:t>nh các thông s</w:t>
      </w:r>
      <w:r>
        <w:t>ố</w:t>
      </w:r>
      <w:r>
        <w:t xml:space="preserve"> trong m</w:t>
      </w:r>
      <w:r>
        <w:t>ụ</w:t>
      </w:r>
      <w:r>
        <w:t>c Left/Rig</w:t>
      </w:r>
      <w:r>
        <w:t>ht/Top/Bottom đ</w:t>
      </w:r>
      <w:r>
        <w:t>ể</w:t>
      </w:r>
      <w:r>
        <w:t xml:space="preserve"> t</w:t>
      </w:r>
      <w:r>
        <w:t>ạ</w:t>
      </w:r>
      <w:r>
        <w:t>o vi</w:t>
      </w:r>
      <w:r>
        <w:t>ề</w:t>
      </w:r>
      <w:r>
        <w:t>n cho thanh máu.</w:t>
      </w:r>
    </w:p>
    <w:p w:rsidR="005025F6" w:rsidRDefault="00AF585E" w14:paraId="02DCF57B" w14:textId="77777777">
      <w:r>
        <w:rPr>
          <w:noProof/>
        </w:rPr>
        <w:drawing>
          <wp:inline distT="114300" distB="114300" distL="114300" distR="114300" wp14:anchorId="7171353B" wp14:editId="1F13F9D8">
            <wp:extent cx="2590800" cy="1466850"/>
            <wp:effectExtent l="0" t="0" r="0" b="0"/>
            <wp:docPr id="10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1"/>
                    <a:srcRect/>
                    <a:stretch>
                      <a:fillRect/>
                    </a:stretch>
                  </pic:blipFill>
                  <pic:spPr>
                    <a:xfrm>
                      <a:off x="0" y="0"/>
                      <a:ext cx="2590800" cy="1466850"/>
                    </a:xfrm>
                    <a:prstGeom prst="rect">
                      <a:avLst/>
                    </a:prstGeom>
                    <a:ln/>
                  </pic:spPr>
                </pic:pic>
              </a:graphicData>
            </a:graphic>
          </wp:inline>
        </w:drawing>
      </w:r>
    </w:p>
    <w:p w:rsidR="005025F6" w:rsidRDefault="00AF585E" w14:paraId="71C212BF" w14:textId="77777777">
      <w:r>
        <w:t>Ch</w:t>
      </w:r>
      <w:r>
        <w:t>ỉ</w:t>
      </w:r>
      <w:r>
        <w:t>nh màu đen cho Border (đ</w:t>
      </w:r>
      <w:r>
        <w:t>ồ</w:t>
      </w:r>
      <w:r>
        <w:t>ng th</w:t>
      </w:r>
      <w:r>
        <w:t>ờ</w:t>
      </w:r>
      <w:r>
        <w:t>i là background) và màu tùy ý cho Fill (thanh máu).</w:t>
      </w:r>
    </w:p>
    <w:p w:rsidR="005025F6" w:rsidRDefault="005025F6" w14:paraId="3D5629E4" w14:textId="77777777"/>
    <w:p w:rsidR="005025F6" w:rsidRDefault="00AF585E" w14:paraId="2D91EE04" w14:textId="77777777">
      <w:r>
        <w:t>Bư</w:t>
      </w:r>
      <w:r>
        <w:t>ớ</w:t>
      </w:r>
      <w:r>
        <w:t>c 5: Trong object HealthBar t</w:t>
      </w:r>
      <w:r>
        <w:t>ạ</w:t>
      </w:r>
      <w:r>
        <w:t>o m</w:t>
      </w:r>
      <w:r>
        <w:t>ớ</w:t>
      </w:r>
      <w:r>
        <w:t>i m</w:t>
      </w:r>
      <w:r>
        <w:t>ộ</w:t>
      </w:r>
      <w:r>
        <w:t>t component Slider, b</w:t>
      </w:r>
      <w:r>
        <w:t>ỏ</w:t>
      </w:r>
      <w:r>
        <w:t xml:space="preserve"> check m</w:t>
      </w:r>
      <w:r>
        <w:t>ụ</w:t>
      </w:r>
      <w:r>
        <w:t>c Interactable, m</w:t>
      </w:r>
      <w:r>
        <w:t>ụ</w:t>
      </w:r>
      <w:r>
        <w:t>c Transition và Navigation ch</w:t>
      </w:r>
      <w:r>
        <w:t>ỉ</w:t>
      </w:r>
      <w:r>
        <w:t>nh thà</w:t>
      </w:r>
      <w:r>
        <w:t>nh none. Truy</w:t>
      </w:r>
      <w:r>
        <w:t>ề</w:t>
      </w:r>
      <w:r>
        <w:t>n object Fill vào m</w:t>
      </w:r>
      <w:r>
        <w:t>ụ</w:t>
      </w:r>
      <w:r>
        <w:t>c Fill Rect. Đi</w:t>
      </w:r>
      <w:r>
        <w:t>ề</w:t>
      </w:r>
      <w:r>
        <w:t>n giá tr</w:t>
      </w:r>
      <w:r>
        <w:t>ị</w:t>
      </w:r>
      <w:r>
        <w:t xml:space="preserve"> Min/Max tùy ý.</w:t>
      </w:r>
    </w:p>
    <w:p w:rsidR="005025F6" w:rsidRDefault="005025F6" w14:paraId="5264CF4B" w14:textId="77777777"/>
    <w:p w:rsidR="005025F6" w:rsidRDefault="00AF585E" w14:paraId="007140CC" w14:textId="77777777">
      <w:r>
        <w:t>Bư</w:t>
      </w:r>
      <w:r>
        <w:t>ớ</w:t>
      </w:r>
      <w:r>
        <w:t>c 6: T</w:t>
      </w:r>
      <w:r>
        <w:t>ạ</w:t>
      </w:r>
      <w:r>
        <w:t>o script tên HealthBar, kéo vào trong object HealthBar. Script như hình dư</w:t>
      </w:r>
      <w:r>
        <w:t>ớ</w:t>
      </w:r>
      <w:r>
        <w:t>i. Sau đó truy</w:t>
      </w:r>
      <w:r>
        <w:t>ề</w:t>
      </w:r>
      <w:r>
        <w:t>n component Slider c</w:t>
      </w:r>
      <w:r>
        <w:t>ủ</w:t>
      </w:r>
      <w:r>
        <w:t>a HealthBar vào bi</w:t>
      </w:r>
      <w:r>
        <w:t>ế</w:t>
      </w:r>
      <w:r>
        <w:t>n Slider.</w:t>
      </w:r>
    </w:p>
    <w:p w:rsidR="005025F6" w:rsidRDefault="005025F6" w14:paraId="13CF8FB4" w14:textId="77777777"/>
    <w:p w:rsidR="005025F6" w:rsidRDefault="00AF585E" w14:paraId="1CC8ABB5" w14:textId="77777777">
      <w:r>
        <w:rPr>
          <w:noProof/>
        </w:rPr>
        <w:lastRenderedPageBreak/>
        <w:drawing>
          <wp:inline distT="114300" distB="114300" distL="114300" distR="114300" wp14:anchorId="5C648C0A" wp14:editId="185D3ACB">
            <wp:extent cx="3270617" cy="3662363"/>
            <wp:effectExtent l="0" t="0" r="0" b="0"/>
            <wp:docPr id="60"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42"/>
                    <a:srcRect/>
                    <a:stretch>
                      <a:fillRect/>
                    </a:stretch>
                  </pic:blipFill>
                  <pic:spPr>
                    <a:xfrm>
                      <a:off x="0" y="0"/>
                      <a:ext cx="3270617" cy="3662363"/>
                    </a:xfrm>
                    <a:prstGeom prst="rect">
                      <a:avLst/>
                    </a:prstGeom>
                    <a:ln/>
                  </pic:spPr>
                </pic:pic>
              </a:graphicData>
            </a:graphic>
          </wp:inline>
        </w:drawing>
      </w:r>
    </w:p>
    <w:p w:rsidR="005025F6" w:rsidRDefault="005025F6" w14:paraId="59701063" w14:textId="77777777"/>
    <w:p w:rsidR="005025F6" w:rsidRDefault="00AF585E" w14:paraId="3B318F0D" w14:textId="77777777">
      <w:r>
        <w:t>Bư</w:t>
      </w:r>
      <w:r>
        <w:t>ớ</w:t>
      </w:r>
      <w:r>
        <w:t>c 7: Trong script đi</w:t>
      </w:r>
      <w:r>
        <w:t>ề</w:t>
      </w:r>
      <w:r>
        <w:t xml:space="preserve">u </w:t>
      </w:r>
      <w:r>
        <w:t>khi</w:t>
      </w:r>
      <w:r>
        <w:t>ể</w:t>
      </w:r>
      <w:r>
        <w:t>n c</w:t>
      </w:r>
      <w:r>
        <w:t>ủ</w:t>
      </w:r>
      <w:r>
        <w:t>a object cha, g</w:t>
      </w:r>
      <w:r>
        <w:t>ọ</w:t>
      </w:r>
      <w:r>
        <w:t>i hàm SetHealth đ</w:t>
      </w:r>
      <w:r>
        <w:t>ể</w:t>
      </w:r>
      <w:r>
        <w:t xml:space="preserve"> ch</w:t>
      </w:r>
      <w:r>
        <w:t>ỉ</w:t>
      </w:r>
      <w:r>
        <w:t>nh lư</w:t>
      </w:r>
      <w:r>
        <w:t>ợ</w:t>
      </w:r>
      <w:r>
        <w:t>ng máu cho nhân v</w:t>
      </w:r>
      <w:r>
        <w:t>ậ</w:t>
      </w:r>
      <w:r>
        <w:t>t. Truy</w:t>
      </w:r>
      <w:r>
        <w:t>ề</w:t>
      </w:r>
      <w:r>
        <w:t>n object HealthBar vào bi</w:t>
      </w:r>
      <w:r>
        <w:t>ế</w:t>
      </w:r>
      <w:r>
        <w:t>n healthBar.</w:t>
      </w:r>
    </w:p>
    <w:p w:rsidR="005025F6" w:rsidRDefault="005025F6" w14:paraId="7749C939" w14:textId="77777777"/>
    <w:p w:rsidR="005025F6" w:rsidRDefault="00AF585E" w14:paraId="64B9984D" w14:textId="77777777">
      <w:r>
        <w:rPr>
          <w:noProof/>
        </w:rPr>
        <w:drawing>
          <wp:inline distT="114300" distB="114300" distL="114300" distR="114300" wp14:anchorId="4BA54B72" wp14:editId="1F4C3C1E">
            <wp:extent cx="5089893" cy="3441525"/>
            <wp:effectExtent l="0" t="0" r="0" b="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43"/>
                    <a:srcRect/>
                    <a:stretch>
                      <a:fillRect/>
                    </a:stretch>
                  </pic:blipFill>
                  <pic:spPr>
                    <a:xfrm>
                      <a:off x="0" y="0"/>
                      <a:ext cx="5089893" cy="3441525"/>
                    </a:xfrm>
                    <a:prstGeom prst="rect">
                      <a:avLst/>
                    </a:prstGeom>
                    <a:ln/>
                  </pic:spPr>
                </pic:pic>
              </a:graphicData>
            </a:graphic>
          </wp:inline>
        </w:drawing>
      </w:r>
    </w:p>
    <w:p w:rsidR="005025F6" w:rsidRDefault="005025F6" w14:paraId="3F14A0E8" w14:textId="77777777"/>
    <w:p w:rsidR="005025F6" w:rsidRDefault="00AF585E" w14:paraId="156DC371" w14:textId="77777777">
      <w:pPr>
        <w:pStyle w:val="Heading2"/>
        <w:keepNext w:val="0"/>
        <w:keepLines w:val="0"/>
        <w:spacing w:after="80"/>
        <w:jc w:val="center"/>
      </w:pPr>
      <w:bookmarkStart w:name="_Toc113467793" w:id="52"/>
      <w:r>
        <w:rPr>
          <w:b/>
          <w:sz w:val="34"/>
          <w:szCs w:val="34"/>
        </w:rPr>
        <w:t>1 s</w:t>
      </w:r>
      <w:r>
        <w:rPr>
          <w:b/>
          <w:sz w:val="34"/>
          <w:szCs w:val="34"/>
        </w:rPr>
        <w:t>ố</w:t>
      </w:r>
      <w:r>
        <w:rPr>
          <w:b/>
          <w:sz w:val="34"/>
          <w:szCs w:val="34"/>
        </w:rPr>
        <w:t xml:space="preserve"> phím t</w:t>
      </w:r>
      <w:r>
        <w:rPr>
          <w:b/>
          <w:sz w:val="34"/>
          <w:szCs w:val="34"/>
        </w:rPr>
        <w:t>ắ</w:t>
      </w:r>
      <w:r>
        <w:rPr>
          <w:b/>
          <w:sz w:val="34"/>
          <w:szCs w:val="34"/>
        </w:rPr>
        <w:t>t h</w:t>
      </w:r>
      <w:r>
        <w:rPr>
          <w:b/>
          <w:sz w:val="34"/>
          <w:szCs w:val="34"/>
        </w:rPr>
        <w:t>ữ</w:t>
      </w:r>
      <w:r>
        <w:rPr>
          <w:b/>
          <w:sz w:val="34"/>
          <w:szCs w:val="34"/>
        </w:rPr>
        <w:t>u d</w:t>
      </w:r>
      <w:r>
        <w:rPr>
          <w:b/>
          <w:sz w:val="34"/>
          <w:szCs w:val="34"/>
        </w:rPr>
        <w:t>ụ</w:t>
      </w:r>
      <w:r>
        <w:rPr>
          <w:b/>
          <w:sz w:val="34"/>
          <w:szCs w:val="34"/>
        </w:rPr>
        <w:t>ng (GiangNTHE153046) [08/03/2022]</w:t>
      </w:r>
      <w:bookmarkEnd w:id="52"/>
    </w:p>
    <w:p w:rsidR="005025F6" w:rsidRDefault="00AF585E" w14:paraId="2EEF93C1" w14:textId="77777777">
      <w:pPr>
        <w:spacing w:before="240" w:after="240"/>
        <w:jc w:val="right"/>
      </w:pPr>
      <w:r>
        <w:rPr>
          <w:i/>
          <w:color w:val="38761D"/>
        </w:rPr>
        <w:lastRenderedPageBreak/>
        <w:t>Nguyen The Giang - GiangNTHE153046</w:t>
      </w:r>
    </w:p>
    <w:p w:rsidR="005025F6" w:rsidRDefault="00AF585E" w14:paraId="38041474" w14:textId="77777777">
      <w:pPr>
        <w:spacing w:before="240" w:after="240"/>
        <w:rPr>
          <w:b/>
          <w:color w:val="00B050"/>
        </w:rPr>
      </w:pPr>
      <w:r>
        <w:rPr>
          <w:color w:val="00B050"/>
        </w:rPr>
        <w:t>-</w:t>
      </w:r>
      <w:r>
        <w:rPr>
          <w:color w:val="00B050"/>
          <w:sz w:val="14"/>
          <w:szCs w:val="14"/>
        </w:rPr>
        <w:t xml:space="preserve">        </w:t>
      </w:r>
      <w:r>
        <w:rPr>
          <w:b/>
          <w:color w:val="00B050"/>
        </w:rPr>
        <w:t>Shift + Space = Full screen</w:t>
      </w:r>
    </w:p>
    <w:p w:rsidR="005025F6" w:rsidRDefault="00AF585E" w14:paraId="0F91689B"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B</w:t>
      </w:r>
      <w:r>
        <w:t>ạ</w:t>
      </w:r>
      <w:r>
        <w:t xml:space="preserve">n </w:t>
      </w:r>
      <w:r>
        <w:rPr>
          <w:color w:val="7030A0"/>
        </w:rPr>
        <w:t>C</w:t>
      </w:r>
      <w:r>
        <w:rPr>
          <w:color w:val="7030A0"/>
        </w:rPr>
        <w:t>lick chu</w:t>
      </w:r>
      <w:r>
        <w:rPr>
          <w:color w:val="7030A0"/>
        </w:rPr>
        <w:t>ộ</w:t>
      </w:r>
      <w:r>
        <w:rPr>
          <w:color w:val="7030A0"/>
        </w:rPr>
        <w:t xml:space="preserve">t trái </w:t>
      </w:r>
      <w:r>
        <w:t xml:space="preserve">vào 1 </w:t>
      </w:r>
      <w:r>
        <w:rPr>
          <w:color w:val="7030A0"/>
        </w:rPr>
        <w:t xml:space="preserve">Window </w:t>
      </w:r>
      <w:r>
        <w:t>đ</w:t>
      </w:r>
      <w:r>
        <w:t>ể</w:t>
      </w:r>
      <w:r>
        <w:t xml:space="preserve"> ch</w:t>
      </w:r>
      <w:r>
        <w:t>ọ</w:t>
      </w:r>
      <w:r>
        <w:t>n nó và b</w:t>
      </w:r>
      <w:r>
        <w:t>ấ</w:t>
      </w:r>
      <w:r>
        <w:t>m t</w:t>
      </w:r>
      <w:r>
        <w:t>ổ</w:t>
      </w:r>
      <w:r>
        <w:t xml:space="preserve"> h</w:t>
      </w:r>
      <w:r>
        <w:t>ợ</w:t>
      </w:r>
      <w:r>
        <w:t xml:space="preserve">p phím </w:t>
      </w:r>
      <w:r>
        <w:rPr>
          <w:color w:val="7030A0"/>
        </w:rPr>
        <w:t xml:space="preserve">Shift + Space </w:t>
      </w:r>
      <w:r>
        <w:t>đ</w:t>
      </w:r>
      <w:r>
        <w:t>ể</w:t>
      </w:r>
      <w:r>
        <w:t xml:space="preserve"> Window đó s</w:t>
      </w:r>
      <w:r>
        <w:t>ẽ</w:t>
      </w:r>
      <w:r>
        <w:t xml:space="preserve"> chi</w:t>
      </w:r>
      <w:r>
        <w:t>ế</w:t>
      </w:r>
      <w:r>
        <w:t>m toàn b</w:t>
      </w:r>
      <w:r>
        <w:t>ộ</w:t>
      </w:r>
      <w:r>
        <w:t xml:space="preserve"> màn hình</w:t>
      </w:r>
    </w:p>
    <w:p w:rsidR="005025F6" w:rsidRDefault="00AF585E" w14:paraId="5866BA34" w14:textId="77777777">
      <w:pPr>
        <w:spacing w:before="240" w:after="240"/>
        <w:ind w:left="1440"/>
      </w:pPr>
      <w:r>
        <w:tab/>
      </w:r>
      <w:r>
        <w:rPr>
          <w:noProof/>
        </w:rPr>
        <w:drawing>
          <wp:inline distT="114300" distB="114300" distL="114300" distR="114300" wp14:anchorId="4AAB0D5C" wp14:editId="1F2C60AF">
            <wp:extent cx="3748265" cy="2023882"/>
            <wp:effectExtent l="0" t="0" r="0" b="0"/>
            <wp:docPr id="7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44"/>
                    <a:srcRect/>
                    <a:stretch>
                      <a:fillRect/>
                    </a:stretch>
                  </pic:blipFill>
                  <pic:spPr>
                    <a:xfrm>
                      <a:off x="0" y="0"/>
                      <a:ext cx="3748265" cy="2023882"/>
                    </a:xfrm>
                    <a:prstGeom prst="rect">
                      <a:avLst/>
                    </a:prstGeom>
                    <a:ln/>
                  </pic:spPr>
                </pic:pic>
              </a:graphicData>
            </a:graphic>
          </wp:inline>
        </w:drawing>
      </w:r>
    </w:p>
    <w:p w:rsidR="005025F6" w:rsidRDefault="00AF585E" w14:paraId="78024A0F"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B</w:t>
      </w:r>
      <w:r>
        <w:t>ấ</w:t>
      </w:r>
      <w:r>
        <w:t xml:space="preserve">m </w:t>
      </w:r>
      <w:r>
        <w:rPr>
          <w:color w:val="7030A0"/>
        </w:rPr>
        <w:t xml:space="preserve">Shift + Space </w:t>
      </w:r>
      <w:r>
        <w:t>1 l</w:t>
      </w:r>
      <w:r>
        <w:t>ầ</w:t>
      </w:r>
      <w:r>
        <w:t>n n</w:t>
      </w:r>
      <w:r>
        <w:t>ữ</w:t>
      </w:r>
      <w:r>
        <w:t>a đ</w:t>
      </w:r>
      <w:r>
        <w:t>ể</w:t>
      </w:r>
      <w:r>
        <w:t xml:space="preserve"> tr</w:t>
      </w:r>
      <w:r>
        <w:t>ở</w:t>
      </w:r>
      <w:r>
        <w:t xml:space="preserve"> l</w:t>
      </w:r>
      <w:r>
        <w:t>ạ</w:t>
      </w:r>
      <w:r>
        <w:t>i bình thư</w:t>
      </w:r>
      <w:r>
        <w:t>ờ</w:t>
      </w:r>
      <w:r>
        <w:t>ng</w:t>
      </w:r>
    </w:p>
    <w:p w:rsidR="005025F6" w:rsidRDefault="00AF585E" w14:paraId="0AE0143E" w14:textId="77777777">
      <w:pPr>
        <w:spacing w:before="240" w:after="240"/>
        <w:ind w:left="1440" w:firstLine="720"/>
      </w:pPr>
      <w:r>
        <w:rPr>
          <w:noProof/>
        </w:rPr>
        <w:drawing>
          <wp:inline distT="114300" distB="114300" distL="114300" distR="114300" wp14:anchorId="0485E063" wp14:editId="1EFDDC08">
            <wp:extent cx="3709513" cy="199032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5"/>
                    <a:srcRect/>
                    <a:stretch>
                      <a:fillRect/>
                    </a:stretch>
                  </pic:blipFill>
                  <pic:spPr>
                    <a:xfrm>
                      <a:off x="0" y="0"/>
                      <a:ext cx="3709513" cy="1990320"/>
                    </a:xfrm>
                    <a:prstGeom prst="rect">
                      <a:avLst/>
                    </a:prstGeom>
                    <a:ln/>
                  </pic:spPr>
                </pic:pic>
              </a:graphicData>
            </a:graphic>
          </wp:inline>
        </w:drawing>
      </w:r>
    </w:p>
    <w:p w:rsidR="005025F6" w:rsidRDefault="00AF585E" w14:paraId="51754C7D" w14:textId="77777777">
      <w:pPr>
        <w:spacing w:before="240" w:after="240"/>
        <w:ind w:left="1440"/>
        <w:rPr>
          <w:color w:val="0070C0"/>
        </w:rPr>
      </w:pPr>
      <w:r>
        <w:rPr>
          <w:rFonts w:ascii="Courier New" w:hAnsi="Courier New" w:eastAsia="Courier New" w:cs="Courier New"/>
        </w:rPr>
        <w:t>o</w:t>
      </w:r>
      <w:r>
        <w:rPr>
          <w:rFonts w:ascii="Times New Roman" w:hAnsi="Times New Roman" w:eastAsia="Times New Roman" w:cs="Times New Roman"/>
          <w:sz w:val="14"/>
          <w:szCs w:val="14"/>
        </w:rPr>
        <w:t xml:space="preserve">   </w:t>
      </w:r>
      <w:r>
        <w:t>=&gt; Đi</w:t>
      </w:r>
      <w:r>
        <w:t>ề</w:t>
      </w:r>
      <w:r>
        <w:t>u này s</w:t>
      </w:r>
      <w:r>
        <w:t>ẽ</w:t>
      </w:r>
      <w:r>
        <w:t xml:space="preserve"> giúp b</w:t>
      </w:r>
      <w:r>
        <w:t>ạ</w:t>
      </w:r>
      <w:r>
        <w:t>n có nhi</w:t>
      </w:r>
      <w:r>
        <w:t>ề</w:t>
      </w:r>
      <w:r>
        <w:t>u không gian đ</w:t>
      </w:r>
      <w:r>
        <w:t>ể</w:t>
      </w:r>
      <w:r>
        <w:t xml:space="preserve"> design khi dùng v</w:t>
      </w:r>
      <w:r>
        <w:t>ớ</w:t>
      </w:r>
      <w:r>
        <w:t xml:space="preserve">i </w:t>
      </w:r>
      <w:r>
        <w:rPr>
          <w:color w:val="0070C0"/>
        </w:rPr>
        <w:t xml:space="preserve">Scene Window </w:t>
      </w:r>
      <w:r>
        <w:t>ho</w:t>
      </w:r>
      <w:r>
        <w:t>ặ</w:t>
      </w:r>
      <w:r>
        <w:t>c th</w:t>
      </w:r>
      <w:r>
        <w:t>ử</w:t>
      </w:r>
      <w:r>
        <w:t xml:space="preserve"> chơi game toàn màn hình v</w:t>
      </w:r>
      <w:r>
        <w:t>ớ</w:t>
      </w:r>
      <w:r>
        <w:t xml:space="preserve">i </w:t>
      </w:r>
      <w:r>
        <w:rPr>
          <w:color w:val="0070C0"/>
        </w:rPr>
        <w:t>Game Window</w:t>
      </w:r>
    </w:p>
    <w:p w:rsidR="005025F6" w:rsidRDefault="00AF585E" w14:paraId="1C043992" w14:textId="77777777">
      <w:pPr>
        <w:spacing w:before="240" w:after="240"/>
        <w:rPr>
          <w:b/>
          <w:color w:val="00B050"/>
        </w:rPr>
      </w:pPr>
      <w:r>
        <w:rPr>
          <w:color w:val="00B050"/>
        </w:rPr>
        <w:t>-</w:t>
      </w:r>
      <w:r>
        <w:rPr>
          <w:color w:val="00B050"/>
          <w:sz w:val="14"/>
          <w:szCs w:val="14"/>
        </w:rPr>
        <w:t xml:space="preserve">        </w:t>
      </w:r>
      <w:r>
        <w:rPr>
          <w:b/>
          <w:color w:val="00B050"/>
        </w:rPr>
        <w:t>Ctrl + D = Duplicate</w:t>
      </w:r>
    </w:p>
    <w:p w:rsidR="005025F6" w:rsidRDefault="00AF585E" w14:paraId="69214791"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rPr>
          <w:color w:val="7030A0"/>
        </w:rPr>
        <w:t>Click chu</w:t>
      </w:r>
      <w:r>
        <w:rPr>
          <w:color w:val="7030A0"/>
        </w:rPr>
        <w:t>ộ</w:t>
      </w:r>
      <w:r>
        <w:rPr>
          <w:color w:val="7030A0"/>
        </w:rPr>
        <w:t xml:space="preserve">t trái </w:t>
      </w:r>
      <w:r>
        <w:t xml:space="preserve">vào 1 </w:t>
      </w:r>
      <w:r>
        <w:rPr>
          <w:color w:val="7030A0"/>
        </w:rPr>
        <w:t xml:space="preserve">GameObject </w:t>
      </w:r>
      <w:r>
        <w:t>đ</w:t>
      </w:r>
      <w:r>
        <w:t>ể</w:t>
      </w:r>
      <w:r>
        <w:t xml:space="preserve"> ch</w:t>
      </w:r>
      <w:r>
        <w:t>ọ</w:t>
      </w:r>
      <w:r>
        <w:t>n nó và b</w:t>
      </w:r>
      <w:r>
        <w:t>ấ</w:t>
      </w:r>
      <w:r>
        <w:t>m t</w:t>
      </w:r>
      <w:r>
        <w:t>ổ</w:t>
      </w:r>
      <w:r>
        <w:t xml:space="preserve"> h</w:t>
      </w:r>
      <w:r>
        <w:t>ợ</w:t>
      </w:r>
      <w:r>
        <w:t>p phím</w:t>
      </w:r>
    </w:p>
    <w:p w:rsidR="005025F6" w:rsidRDefault="00AF585E" w14:paraId="3CC361FD" w14:textId="77777777">
      <w:pPr>
        <w:spacing w:before="240" w:after="240"/>
        <w:ind w:left="1440"/>
      </w:pPr>
      <w:r>
        <w:rPr>
          <w:color w:val="7030A0"/>
        </w:rPr>
        <w:t xml:space="preserve">Ctrl + D </w:t>
      </w:r>
      <w:r>
        <w:t>đ</w:t>
      </w:r>
      <w:r>
        <w:t>ể</w:t>
      </w:r>
      <w:r>
        <w:t xml:space="preserve"> t</w:t>
      </w:r>
      <w:r>
        <w:t>ạ</w:t>
      </w:r>
      <w:r>
        <w:t>o 1 b</w:t>
      </w:r>
      <w:r>
        <w:t>ả</w:t>
      </w:r>
      <w:r>
        <w:t>n sao c</w:t>
      </w:r>
      <w:r>
        <w:t>ủ</w:t>
      </w:r>
      <w:r>
        <w:t>a nó</w:t>
      </w:r>
    </w:p>
    <w:p w:rsidR="005025F6" w:rsidRDefault="00AF585E" w14:paraId="2E92F85C" w14:textId="77777777">
      <w:pPr>
        <w:spacing w:before="240" w:after="240"/>
        <w:ind w:left="1440"/>
        <w:rPr>
          <w:color w:val="0070C0"/>
        </w:rPr>
      </w:pPr>
      <w:r>
        <w:rPr>
          <w:rFonts w:ascii="Courier New" w:hAnsi="Courier New" w:eastAsia="Courier New" w:cs="Courier New"/>
        </w:rPr>
        <w:t>o</w:t>
      </w:r>
      <w:r>
        <w:rPr>
          <w:rFonts w:ascii="Times New Roman" w:hAnsi="Times New Roman" w:eastAsia="Times New Roman" w:cs="Times New Roman"/>
          <w:sz w:val="14"/>
          <w:szCs w:val="14"/>
        </w:rPr>
        <w:t xml:space="preserve">   </w:t>
      </w:r>
      <w:r>
        <w:t>Cái này có tác d</w:t>
      </w:r>
      <w:r>
        <w:t>ụ</w:t>
      </w:r>
      <w:r>
        <w:t xml:space="preserve">ng </w:t>
      </w:r>
      <w:r>
        <w:t>ở</w:t>
      </w:r>
      <w:r>
        <w:t xml:space="preserve"> c</w:t>
      </w:r>
      <w:r>
        <w:t>ả</w:t>
      </w:r>
      <w:r>
        <w:t xml:space="preserve"> </w:t>
      </w:r>
      <w:r>
        <w:rPr>
          <w:color w:val="0070C0"/>
        </w:rPr>
        <w:t>Project Window</w:t>
      </w:r>
      <w:r>
        <w:t xml:space="preserve"> và </w:t>
      </w:r>
      <w:r>
        <w:rPr>
          <w:color w:val="0070C0"/>
        </w:rPr>
        <w:t>Hierarchy Window</w:t>
      </w:r>
    </w:p>
    <w:p w:rsidR="005025F6" w:rsidRDefault="00AF585E" w14:paraId="574EA5E8" w14:textId="77777777">
      <w:pPr>
        <w:spacing w:before="240" w:after="240"/>
      </w:pPr>
      <w:r>
        <w:lastRenderedPageBreak/>
        <w:t xml:space="preserve">            </w:t>
      </w:r>
      <w:r>
        <w:tab/>
      </w:r>
      <w:r>
        <w:rPr>
          <w:noProof/>
        </w:rPr>
        <w:drawing>
          <wp:inline distT="114300" distB="114300" distL="114300" distR="114300" wp14:anchorId="0BEEDCE0" wp14:editId="659C392A">
            <wp:extent cx="2331286" cy="2024063"/>
            <wp:effectExtent l="0" t="0" r="0" b="0"/>
            <wp:docPr id="14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46"/>
                    <a:srcRect/>
                    <a:stretch>
                      <a:fillRect/>
                    </a:stretch>
                  </pic:blipFill>
                  <pic:spPr>
                    <a:xfrm>
                      <a:off x="0" y="0"/>
                      <a:ext cx="2331286" cy="2024063"/>
                    </a:xfrm>
                    <a:prstGeom prst="rect">
                      <a:avLst/>
                    </a:prstGeom>
                    <a:ln/>
                  </pic:spPr>
                </pic:pic>
              </a:graphicData>
            </a:graphic>
          </wp:inline>
        </w:drawing>
      </w:r>
      <w:r>
        <w:tab/>
      </w:r>
      <w:r>
        <w:rPr>
          <w:noProof/>
        </w:rPr>
        <w:drawing>
          <wp:inline distT="114300" distB="114300" distL="114300" distR="114300" wp14:anchorId="3549FE83" wp14:editId="72B5C3E6">
            <wp:extent cx="1989448" cy="1951312"/>
            <wp:effectExtent l="0" t="0" r="0" b="0"/>
            <wp:docPr id="7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47"/>
                    <a:srcRect/>
                    <a:stretch>
                      <a:fillRect/>
                    </a:stretch>
                  </pic:blipFill>
                  <pic:spPr>
                    <a:xfrm>
                      <a:off x="0" y="0"/>
                      <a:ext cx="1989448" cy="1951312"/>
                    </a:xfrm>
                    <a:prstGeom prst="rect">
                      <a:avLst/>
                    </a:prstGeom>
                    <a:ln/>
                  </pic:spPr>
                </pic:pic>
              </a:graphicData>
            </a:graphic>
          </wp:inline>
        </w:drawing>
      </w:r>
    </w:p>
    <w:p w:rsidR="005025F6" w:rsidRDefault="00AF585E" w14:paraId="7F3F8FDE" w14:textId="77777777">
      <w:pPr>
        <w:spacing w:before="240" w:after="240"/>
        <w:rPr>
          <w:b/>
          <w:color w:val="00B050"/>
        </w:rPr>
      </w:pPr>
      <w:r>
        <w:rPr>
          <w:color w:val="00B050"/>
        </w:rPr>
        <w:t>-</w:t>
      </w:r>
      <w:r>
        <w:rPr>
          <w:color w:val="00B050"/>
          <w:sz w:val="14"/>
          <w:szCs w:val="14"/>
        </w:rPr>
        <w:t xml:space="preserve">        </w:t>
      </w:r>
      <w:r>
        <w:rPr>
          <w:b/>
          <w:color w:val="00B050"/>
        </w:rPr>
        <w:t>F2 = Rename</w:t>
      </w:r>
    </w:p>
    <w:p w:rsidR="005025F6" w:rsidRDefault="00AF585E" w14:paraId="447F28A4"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B</w:t>
      </w:r>
      <w:r>
        <w:t>ạ</w:t>
      </w:r>
      <w:r>
        <w:t>n b</w:t>
      </w:r>
      <w:r>
        <w:t>ấ</w:t>
      </w:r>
      <w:r>
        <w:t>m F2 đ</w:t>
      </w:r>
      <w:r>
        <w:t>ể</w:t>
      </w:r>
      <w:r>
        <w:t xml:space="preserve"> s</w:t>
      </w:r>
      <w:r>
        <w:t>ử</w:t>
      </w:r>
      <w:r>
        <w:t>a tên 1 cái gì đó sau khi đã ch</w:t>
      </w:r>
      <w:r>
        <w:t>ọ</w:t>
      </w:r>
      <w:r>
        <w:t>n nó</w:t>
      </w:r>
    </w:p>
    <w:p w:rsidR="005025F6" w:rsidRDefault="00AF585E" w14:paraId="5D46F21E"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Cái này cũng có tác d</w:t>
      </w:r>
      <w:r>
        <w:t>ụ</w:t>
      </w:r>
      <w:r>
        <w:t xml:space="preserve">ng </w:t>
      </w:r>
      <w:r>
        <w:t>ở</w:t>
      </w:r>
      <w:r>
        <w:t xml:space="preserve"> c</w:t>
      </w:r>
      <w:r>
        <w:t>ả</w:t>
      </w:r>
      <w:r>
        <w:t xml:space="preserve"> Project Window và Hierarchy Window</w:t>
      </w:r>
    </w:p>
    <w:p w:rsidR="005025F6" w:rsidRDefault="00AF585E" w14:paraId="05C3613D" w14:textId="77777777">
      <w:pPr>
        <w:spacing w:before="240" w:after="240"/>
        <w:ind w:left="1440"/>
      </w:pPr>
      <w:r>
        <w:rPr>
          <w:noProof/>
        </w:rPr>
        <w:drawing>
          <wp:inline distT="114300" distB="114300" distL="114300" distR="114300" wp14:anchorId="4229465D" wp14:editId="447D48B5">
            <wp:extent cx="2184943" cy="1902102"/>
            <wp:effectExtent l="0" t="0" r="0" b="0"/>
            <wp:docPr id="4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48"/>
                    <a:srcRect/>
                    <a:stretch>
                      <a:fillRect/>
                    </a:stretch>
                  </pic:blipFill>
                  <pic:spPr>
                    <a:xfrm>
                      <a:off x="0" y="0"/>
                      <a:ext cx="2184943" cy="1902102"/>
                    </a:xfrm>
                    <a:prstGeom prst="rect">
                      <a:avLst/>
                    </a:prstGeom>
                    <a:ln/>
                  </pic:spPr>
                </pic:pic>
              </a:graphicData>
            </a:graphic>
          </wp:inline>
        </w:drawing>
      </w:r>
    </w:p>
    <w:p w:rsidR="005025F6" w:rsidRDefault="00AF585E" w14:paraId="337609B3" w14:textId="77777777">
      <w:pPr>
        <w:spacing w:before="240" w:after="240"/>
        <w:rPr>
          <w:b/>
          <w:color w:val="00B050"/>
        </w:rPr>
      </w:pPr>
      <w:r>
        <w:rPr>
          <w:color w:val="00B050"/>
        </w:rPr>
        <w:t>-</w:t>
      </w:r>
      <w:r>
        <w:rPr>
          <w:color w:val="00B050"/>
          <w:sz w:val="14"/>
          <w:szCs w:val="14"/>
        </w:rPr>
        <w:t xml:space="preserve">        </w:t>
      </w:r>
      <w:r>
        <w:rPr>
          <w:b/>
          <w:color w:val="00B050"/>
        </w:rPr>
        <w:t>Console Log Lines</w:t>
      </w:r>
    </w:p>
    <w:p w:rsidR="005025F6" w:rsidRDefault="00AF585E" w14:paraId="525ED5C4" w14:textId="77777777">
      <w:pPr>
        <w:spacing w:before="240" w:after="240"/>
        <w:ind w:left="1440"/>
      </w:pPr>
      <w:r>
        <w:rPr>
          <w:rFonts w:ascii="Courier New" w:hAnsi="Courier New" w:eastAsia="Courier New" w:cs="Courier New"/>
        </w:rPr>
        <w:t>o</w:t>
      </w:r>
      <w:r>
        <w:rPr>
          <w:rFonts w:ascii="Times New Roman" w:hAnsi="Times New Roman" w:eastAsia="Times New Roman" w:cs="Times New Roman"/>
          <w:sz w:val="14"/>
          <w:szCs w:val="14"/>
        </w:rPr>
        <w:t xml:space="preserve">   </w:t>
      </w:r>
      <w:r>
        <w:t>Ở</w:t>
      </w:r>
      <w:r>
        <w:t xml:space="preserve"> </w:t>
      </w:r>
      <w:r>
        <w:rPr>
          <w:color w:val="0070C0"/>
        </w:rPr>
        <w:t>Window Console</w:t>
      </w:r>
      <w:r>
        <w:t>, m</w:t>
      </w:r>
      <w:r>
        <w:t>ặ</w:t>
      </w:r>
      <w:r>
        <w:t>c đ</w:t>
      </w:r>
      <w:r>
        <w:t>ị</w:t>
      </w:r>
      <w:r>
        <w:t>nh là nó s</w:t>
      </w:r>
      <w:r>
        <w:t>ẽ</w:t>
      </w:r>
      <w:r>
        <w:t xml:space="preserve"> ch</w:t>
      </w:r>
      <w:r>
        <w:t>ỉ</w:t>
      </w:r>
      <w:r>
        <w:t xml:space="preserve"> hi</w:t>
      </w:r>
      <w:r>
        <w:t>ể</w:t>
      </w:r>
      <w:r>
        <w:t>n th</w:t>
      </w:r>
      <w:r>
        <w:t>ị</w:t>
      </w:r>
      <w:r>
        <w:t xml:space="preserve"> 1 dòng ch</w:t>
      </w:r>
      <w:r>
        <w:t>o m</w:t>
      </w:r>
      <w:r>
        <w:t>ỗ</w:t>
      </w:r>
      <w:r>
        <w:t>i l</w:t>
      </w:r>
      <w:r>
        <w:t>ỗ</w:t>
      </w:r>
      <w:r>
        <w:t>i, nên n</w:t>
      </w:r>
      <w:r>
        <w:t>ế</w:t>
      </w:r>
      <w:r>
        <w:t>u xu</w:t>
      </w:r>
      <w:r>
        <w:t>ấ</w:t>
      </w:r>
      <w:r>
        <w:t>t hi</w:t>
      </w:r>
      <w:r>
        <w:t>ệ</w:t>
      </w:r>
      <w:r>
        <w:t>n nh</w:t>
      </w:r>
      <w:r>
        <w:t>ữ</w:t>
      </w:r>
      <w:r>
        <w:t>ng l</w:t>
      </w:r>
      <w:r>
        <w:t>ỗ</w:t>
      </w:r>
      <w:r>
        <w:t>i dài (thư</w:t>
      </w:r>
      <w:r>
        <w:t>ờ</w:t>
      </w:r>
      <w:r>
        <w:t>ng như v</w:t>
      </w:r>
      <w:r>
        <w:t>ậ</w:t>
      </w:r>
      <w:r>
        <w:t>y) thì b</w:t>
      </w:r>
      <w:r>
        <w:t>ạ</w:t>
      </w:r>
      <w:r>
        <w:t>n ph</w:t>
      </w:r>
      <w:r>
        <w:t>ả</w:t>
      </w:r>
      <w:r>
        <w:t>i kéo c</w:t>
      </w:r>
      <w:r>
        <w:t>ử</w:t>
      </w:r>
      <w:r>
        <w:t>a s</w:t>
      </w:r>
      <w:r>
        <w:t>ổ</w:t>
      </w:r>
      <w:r>
        <w:t xml:space="preserve"> này ra r</w:t>
      </w:r>
      <w:r>
        <w:t>ấ</w:t>
      </w:r>
      <w:r>
        <w:t>t r</w:t>
      </w:r>
      <w:r>
        <w:t>ộ</w:t>
      </w:r>
      <w:r>
        <w:t>ng đ</w:t>
      </w:r>
      <w:r>
        <w:t>ể</w:t>
      </w:r>
      <w:r>
        <w:t xml:space="preserve"> đ</w:t>
      </w:r>
      <w:r>
        <w:t>ọ</w:t>
      </w:r>
      <w:r>
        <w:t>c đư</w:t>
      </w:r>
      <w:r>
        <w:t>ợ</w:t>
      </w:r>
      <w:r>
        <w:t>c h</w:t>
      </w:r>
      <w:r>
        <w:t>ế</w:t>
      </w:r>
      <w:r>
        <w:t>t</w:t>
      </w:r>
    </w:p>
    <w:p w:rsidR="005025F6" w:rsidRDefault="00AF585E" w14:paraId="1B3BB3D2" w14:textId="77777777">
      <w:pPr>
        <w:spacing w:before="240" w:after="240"/>
      </w:pPr>
      <w:r>
        <w:rPr>
          <w:noProof/>
        </w:rPr>
        <w:drawing>
          <wp:inline distT="114300" distB="114300" distL="114300" distR="114300" wp14:anchorId="155B2950" wp14:editId="654CA891">
            <wp:extent cx="2883389" cy="1600078"/>
            <wp:effectExtent l="0" t="0" r="0" b="0"/>
            <wp:docPr id="103"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9"/>
                    <a:srcRect/>
                    <a:stretch>
                      <a:fillRect/>
                    </a:stretch>
                  </pic:blipFill>
                  <pic:spPr>
                    <a:xfrm>
                      <a:off x="0" y="0"/>
                      <a:ext cx="2883389" cy="1600078"/>
                    </a:xfrm>
                    <a:prstGeom prst="rect">
                      <a:avLst/>
                    </a:prstGeom>
                    <a:ln/>
                  </pic:spPr>
                </pic:pic>
              </a:graphicData>
            </a:graphic>
          </wp:inline>
        </w:drawing>
      </w:r>
    </w:p>
    <w:p w:rsidR="005025F6" w:rsidRDefault="00AF585E" w14:paraId="5C6E3D2E" w14:textId="77777777">
      <w:pPr>
        <w:spacing w:before="240" w:after="240"/>
      </w:pPr>
      <w:r>
        <w:rPr>
          <w:noProof/>
        </w:rPr>
        <w:lastRenderedPageBreak/>
        <w:drawing>
          <wp:inline distT="114300" distB="114300" distL="114300" distR="114300" wp14:anchorId="48EBBFF5" wp14:editId="172FE875">
            <wp:extent cx="5681663" cy="1510076"/>
            <wp:effectExtent l="0" t="0" r="0" b="0"/>
            <wp:docPr id="101"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50"/>
                    <a:srcRect/>
                    <a:stretch>
                      <a:fillRect/>
                    </a:stretch>
                  </pic:blipFill>
                  <pic:spPr>
                    <a:xfrm>
                      <a:off x="0" y="0"/>
                      <a:ext cx="5681663" cy="1510076"/>
                    </a:xfrm>
                    <a:prstGeom prst="rect">
                      <a:avLst/>
                    </a:prstGeom>
                    <a:ln/>
                  </pic:spPr>
                </pic:pic>
              </a:graphicData>
            </a:graphic>
          </wp:inline>
        </w:drawing>
      </w:r>
    </w:p>
    <w:p w:rsidR="005025F6" w:rsidRDefault="00AF585E" w14:paraId="0C2DE8E7" w14:textId="77777777">
      <w:pPr>
        <w:spacing w:before="240" w:after="240"/>
        <w:ind w:left="1440"/>
        <w:rPr>
          <w:color w:val="7030A0"/>
        </w:rPr>
      </w:pPr>
      <w:r>
        <w:rPr>
          <w:rFonts w:ascii="Courier New" w:hAnsi="Courier New" w:eastAsia="Courier New" w:cs="Courier New"/>
        </w:rPr>
        <w:t>o</w:t>
      </w:r>
      <w:r>
        <w:rPr>
          <w:rFonts w:ascii="Times New Roman" w:hAnsi="Times New Roman" w:eastAsia="Times New Roman" w:cs="Times New Roman"/>
          <w:sz w:val="14"/>
          <w:szCs w:val="14"/>
        </w:rPr>
        <w:t xml:space="preserve">   </w:t>
      </w:r>
      <w:r>
        <w:t>Thay vào đó, b</w:t>
      </w:r>
      <w:r>
        <w:t>ạ</w:t>
      </w:r>
      <w:r>
        <w:t>n có th</w:t>
      </w:r>
      <w:r>
        <w:t>ể</w:t>
      </w:r>
      <w:r>
        <w:t xml:space="preserve"> b</w:t>
      </w:r>
      <w:r>
        <w:t>ấ</w:t>
      </w:r>
      <w:r>
        <w:t xml:space="preserve">m vào </w:t>
      </w:r>
      <w:r>
        <w:rPr>
          <w:color w:val="7030A0"/>
        </w:rPr>
        <w:t>d</w:t>
      </w:r>
      <w:r>
        <w:rPr>
          <w:color w:val="7030A0"/>
        </w:rPr>
        <w:t>ấ</w:t>
      </w:r>
      <w:r>
        <w:rPr>
          <w:color w:val="7030A0"/>
        </w:rPr>
        <w:t>u 3 ch</w:t>
      </w:r>
      <w:r>
        <w:rPr>
          <w:color w:val="7030A0"/>
        </w:rPr>
        <w:t>ấ</w:t>
      </w:r>
      <w:r>
        <w:rPr>
          <w:color w:val="7030A0"/>
        </w:rPr>
        <w:t xml:space="preserve">m </w:t>
      </w:r>
      <w:r>
        <w:rPr>
          <w:color w:val="7030A0"/>
        </w:rPr>
        <w:t>ở</w:t>
      </w:r>
      <w:r>
        <w:rPr>
          <w:color w:val="7030A0"/>
        </w:rPr>
        <w:t xml:space="preserve"> Window Console </w:t>
      </w:r>
      <w:r>
        <w:t xml:space="preserve">=&gt; </w:t>
      </w:r>
      <w:r>
        <w:rPr>
          <w:color w:val="7030A0"/>
        </w:rPr>
        <w:t>Ch</w:t>
      </w:r>
      <w:r>
        <w:rPr>
          <w:color w:val="7030A0"/>
        </w:rPr>
        <w:t>ọ</w:t>
      </w:r>
      <w:r>
        <w:rPr>
          <w:color w:val="7030A0"/>
        </w:rPr>
        <w:t xml:space="preserve">n Log Entry </w:t>
      </w:r>
      <w:r>
        <w:t xml:space="preserve">=&gt; </w:t>
      </w:r>
      <w:r>
        <w:rPr>
          <w:color w:val="7030A0"/>
        </w:rPr>
        <w:t>Ch</w:t>
      </w:r>
      <w:r>
        <w:rPr>
          <w:color w:val="7030A0"/>
        </w:rPr>
        <w:t>ọ</w:t>
      </w:r>
      <w:r>
        <w:rPr>
          <w:color w:val="7030A0"/>
        </w:rPr>
        <w:t>n s</w:t>
      </w:r>
      <w:r>
        <w:rPr>
          <w:color w:val="7030A0"/>
        </w:rPr>
        <w:t>ố</w:t>
      </w:r>
      <w:r>
        <w:rPr>
          <w:color w:val="7030A0"/>
        </w:rPr>
        <w:t xml:space="preserve"> Lines</w:t>
      </w:r>
    </w:p>
    <w:p w:rsidR="005025F6" w:rsidRDefault="00AF585E" w14:paraId="584C9B91" w14:textId="77777777">
      <w:pPr>
        <w:spacing w:before="240" w:after="240"/>
        <w:ind w:left="1440"/>
      </w:pPr>
      <w:r>
        <w:t>=&gt; Khi này m</w:t>
      </w:r>
      <w:r>
        <w:t>ỗ</w:t>
      </w:r>
      <w:r>
        <w:t>i l</w:t>
      </w:r>
      <w:r>
        <w:t>ỗ</w:t>
      </w:r>
      <w:r>
        <w:t>i s</w:t>
      </w:r>
      <w:r>
        <w:t>ẽ</w:t>
      </w:r>
      <w:r>
        <w:t xml:space="preserve"> hi</w:t>
      </w:r>
      <w:r>
        <w:t>ể</w:t>
      </w:r>
      <w:r>
        <w:t>n th</w:t>
      </w:r>
      <w:r>
        <w:t>ị</w:t>
      </w:r>
      <w:r>
        <w:t xml:space="preserve"> </w:t>
      </w:r>
      <w:r>
        <w:t>đư</w:t>
      </w:r>
      <w:r>
        <w:t>ợ</w:t>
      </w:r>
      <w:r>
        <w:t>c trên nhi</w:t>
      </w:r>
      <w:r>
        <w:t>ề</w:t>
      </w:r>
      <w:r>
        <w:t>u dòng, d</w:t>
      </w:r>
      <w:r>
        <w:t>ễ</w:t>
      </w:r>
      <w:r>
        <w:t xml:space="preserve"> nhìn hơn r</w:t>
      </w:r>
      <w:r>
        <w:t>ấ</w:t>
      </w:r>
      <w:r>
        <w:t>t nhi</w:t>
      </w:r>
      <w:r>
        <w:t>ề</w:t>
      </w:r>
      <w:r>
        <w:t>u</w:t>
      </w:r>
    </w:p>
    <w:p w:rsidR="005025F6" w:rsidRDefault="00AF585E" w14:paraId="0DF8E59E" w14:textId="77777777">
      <w:r>
        <w:rPr>
          <w:noProof/>
        </w:rPr>
        <w:drawing>
          <wp:inline distT="114300" distB="114300" distL="114300" distR="114300" wp14:anchorId="23F58ACD" wp14:editId="1DDA9A17">
            <wp:extent cx="5529263" cy="2029846"/>
            <wp:effectExtent l="0" t="0" r="0" b="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51"/>
                    <a:srcRect/>
                    <a:stretch>
                      <a:fillRect/>
                    </a:stretch>
                  </pic:blipFill>
                  <pic:spPr>
                    <a:xfrm>
                      <a:off x="0" y="0"/>
                      <a:ext cx="5529263" cy="2029846"/>
                    </a:xfrm>
                    <a:prstGeom prst="rect">
                      <a:avLst/>
                    </a:prstGeom>
                    <a:ln/>
                  </pic:spPr>
                </pic:pic>
              </a:graphicData>
            </a:graphic>
          </wp:inline>
        </w:drawing>
      </w:r>
    </w:p>
    <w:p w:rsidR="005025F6" w:rsidRDefault="00AF585E" w14:paraId="208D8D02" w14:textId="77777777">
      <w:r>
        <w:rPr>
          <w:noProof/>
        </w:rPr>
        <w:drawing>
          <wp:inline distT="114300" distB="114300" distL="114300" distR="114300" wp14:anchorId="66561FFF" wp14:editId="111669F5">
            <wp:extent cx="3490913" cy="1786526"/>
            <wp:effectExtent l="0" t="0" r="0" b="0"/>
            <wp:docPr id="20"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2"/>
                    <a:srcRect/>
                    <a:stretch>
                      <a:fillRect/>
                    </a:stretch>
                  </pic:blipFill>
                  <pic:spPr>
                    <a:xfrm>
                      <a:off x="0" y="0"/>
                      <a:ext cx="3490913" cy="1786526"/>
                    </a:xfrm>
                    <a:prstGeom prst="rect">
                      <a:avLst/>
                    </a:prstGeom>
                    <a:ln/>
                  </pic:spPr>
                </pic:pic>
              </a:graphicData>
            </a:graphic>
          </wp:inline>
        </w:drawing>
      </w:r>
    </w:p>
    <w:p w:rsidR="005025F6" w:rsidRDefault="005025F6" w14:paraId="71673873" w14:textId="77777777"/>
    <w:p w:rsidR="005025F6" w:rsidRDefault="005025F6" w14:paraId="1FED92DC" w14:textId="77777777"/>
    <w:p w:rsidR="005025F6" w:rsidRDefault="005025F6" w14:paraId="7827B7CB" w14:textId="77777777"/>
    <w:p w:rsidR="005025F6" w:rsidRDefault="005025F6" w14:paraId="26C2D797" w14:textId="77777777"/>
    <w:p w:rsidR="005025F6" w:rsidRDefault="00AF585E" w14:paraId="1BD5849D" w14:textId="77777777">
      <w:pPr>
        <w:pStyle w:val="Heading1"/>
      </w:pPr>
      <w:bookmarkStart w:name="_Toc113467794" w:id="53"/>
      <w:r>
        <w:t>Stop Moving Camera khi đ</w:t>
      </w:r>
      <w:r>
        <w:t>ế</w:t>
      </w:r>
      <w:r>
        <w:t>n đi</w:t>
      </w:r>
      <w:r>
        <w:t>ể</w:t>
      </w:r>
      <w:r>
        <w:t>m n</w:t>
      </w:r>
      <w:r>
        <w:t>ằ</w:t>
      </w:r>
      <w:r>
        <w:t>m ngoài map s</w:t>
      </w:r>
      <w:r>
        <w:t>ử</w:t>
      </w:r>
      <w:r>
        <w:t xml:space="preserve"> d</w:t>
      </w:r>
      <w:r>
        <w:t>ụ</w:t>
      </w:r>
      <w:r>
        <w:t>ng cinemachine 2D(ThongPQHE150340) 10/3/2022</w:t>
      </w:r>
      <w:bookmarkEnd w:id="53"/>
    </w:p>
    <w:p w:rsidR="005025F6" w:rsidRDefault="005025F6" w14:paraId="694D3CD2" w14:textId="77777777"/>
    <w:p w:rsidR="005025F6" w:rsidRDefault="00AF585E" w14:paraId="5323308F" w14:textId="77777777">
      <w:r>
        <w:t>B1: chúng ta ph</w:t>
      </w:r>
      <w:r>
        <w:t>ả</w:t>
      </w:r>
      <w:r>
        <w:t>i có cinemachine(Mình đã hư</w:t>
      </w:r>
      <w:r>
        <w:t>ớ</w:t>
      </w:r>
      <w:r>
        <w:t>ng d</w:t>
      </w:r>
      <w:r>
        <w:t>ẫ</w:t>
      </w:r>
      <w:r>
        <w:t xml:space="preserve">n add vào </w:t>
      </w:r>
      <w:r>
        <w:t>ở</w:t>
      </w:r>
      <w:r>
        <w:t xml:space="preserve"> ph</w:t>
      </w:r>
      <w:r>
        <w:t>ầ</w:t>
      </w:r>
      <w:r>
        <w:t>n camera follow)</w:t>
      </w:r>
    </w:p>
    <w:p w:rsidR="005025F6" w:rsidRDefault="00AF585E" w14:paraId="080AC9DA" w14:textId="77777777">
      <w:r>
        <w:lastRenderedPageBreak/>
        <w:t xml:space="preserve"> </w:t>
      </w:r>
      <w:r>
        <w:rPr>
          <w:noProof/>
        </w:rPr>
        <w:drawing>
          <wp:inline distT="114300" distB="114300" distL="114300" distR="114300" wp14:anchorId="23EB9A32" wp14:editId="208740DD">
            <wp:extent cx="2166938" cy="5317813"/>
            <wp:effectExtent l="0" t="0" r="0" b="0"/>
            <wp:docPr id="99"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53"/>
                    <a:srcRect/>
                    <a:stretch>
                      <a:fillRect/>
                    </a:stretch>
                  </pic:blipFill>
                  <pic:spPr>
                    <a:xfrm>
                      <a:off x="0" y="0"/>
                      <a:ext cx="2166938" cy="5317813"/>
                    </a:xfrm>
                    <a:prstGeom prst="rect">
                      <a:avLst/>
                    </a:prstGeom>
                    <a:ln/>
                  </pic:spPr>
                </pic:pic>
              </a:graphicData>
            </a:graphic>
          </wp:inline>
        </w:drawing>
      </w:r>
    </w:p>
    <w:p w:rsidR="005025F6" w:rsidRDefault="005025F6" w14:paraId="20EE52E4" w14:textId="77777777"/>
    <w:p w:rsidR="005025F6" w:rsidRDefault="005025F6" w14:paraId="71EEAC1F" w14:textId="77777777"/>
    <w:p w:rsidR="005025F6" w:rsidRDefault="00AF585E" w14:paraId="6C4E2369" w14:textId="77777777">
      <w:r>
        <w:t xml:space="preserve">B2: add 1 </w:t>
      </w:r>
      <w:r>
        <w:t>CinemachineConfiner</w:t>
      </w:r>
    </w:p>
    <w:p w:rsidR="005025F6" w:rsidRDefault="00AF585E" w14:paraId="0CB1609E" w14:textId="77777777">
      <w:r>
        <w:rPr>
          <w:noProof/>
        </w:rPr>
        <w:drawing>
          <wp:inline distT="114300" distB="114300" distL="114300" distR="114300" wp14:anchorId="7FD029CF" wp14:editId="6FE0EDFF">
            <wp:extent cx="2500313" cy="2453390"/>
            <wp:effectExtent l="0" t="0" r="0" b="0"/>
            <wp:docPr id="163"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154"/>
                    <a:srcRect/>
                    <a:stretch>
                      <a:fillRect/>
                    </a:stretch>
                  </pic:blipFill>
                  <pic:spPr>
                    <a:xfrm>
                      <a:off x="0" y="0"/>
                      <a:ext cx="2500313" cy="2453390"/>
                    </a:xfrm>
                    <a:prstGeom prst="rect">
                      <a:avLst/>
                    </a:prstGeom>
                    <a:ln/>
                  </pic:spPr>
                </pic:pic>
              </a:graphicData>
            </a:graphic>
          </wp:inline>
        </w:drawing>
      </w:r>
    </w:p>
    <w:p w:rsidR="005025F6" w:rsidRDefault="00AF585E" w14:paraId="0BD44F6A" w14:textId="77777777">
      <w:r>
        <w:lastRenderedPageBreak/>
        <w:t xml:space="preserve">=&gt; </w:t>
      </w:r>
      <w:r>
        <w:rPr>
          <w:noProof/>
        </w:rPr>
        <w:drawing>
          <wp:inline distT="114300" distB="114300" distL="114300" distR="114300" wp14:anchorId="23173CF6" wp14:editId="4D8A5D71">
            <wp:extent cx="3571875" cy="2028825"/>
            <wp:effectExtent l="0" t="0" r="0" b="0"/>
            <wp:docPr id="164" name="image162.png"/>
            <wp:cNvGraphicFramePr/>
            <a:graphic xmlns:a="http://schemas.openxmlformats.org/drawingml/2006/main">
              <a:graphicData uri="http://schemas.openxmlformats.org/drawingml/2006/picture">
                <pic:pic xmlns:pic="http://schemas.openxmlformats.org/drawingml/2006/picture">
                  <pic:nvPicPr>
                    <pic:cNvPr id="0" name="image162.png"/>
                    <pic:cNvPicPr preferRelativeResize="0"/>
                  </pic:nvPicPr>
                  <pic:blipFill>
                    <a:blip r:embed="rId155"/>
                    <a:srcRect/>
                    <a:stretch>
                      <a:fillRect/>
                    </a:stretch>
                  </pic:blipFill>
                  <pic:spPr>
                    <a:xfrm>
                      <a:off x="0" y="0"/>
                      <a:ext cx="3571875" cy="2028825"/>
                    </a:xfrm>
                    <a:prstGeom prst="rect">
                      <a:avLst/>
                    </a:prstGeom>
                    <a:ln/>
                  </pic:spPr>
                </pic:pic>
              </a:graphicData>
            </a:graphic>
          </wp:inline>
        </w:drawing>
      </w:r>
    </w:p>
    <w:p w:rsidR="005025F6" w:rsidRDefault="00AF585E" w14:paraId="6AF749F5" w14:textId="77777777">
      <w:r>
        <w:t>Ở</w:t>
      </w:r>
      <w:r>
        <w:t xml:space="preserve"> đây chúng ta truy</w:t>
      </w:r>
      <w:r>
        <w:t>ề</w:t>
      </w:r>
      <w:r>
        <w:t>n vào 1 game obj có collider2D đư</w:t>
      </w:r>
      <w:r>
        <w:t>ợ</w:t>
      </w:r>
      <w:r>
        <w:t>c v</w:t>
      </w:r>
      <w:r>
        <w:t>ẽ</w:t>
      </w:r>
      <w:r>
        <w:t xml:space="preserve"> </w:t>
      </w:r>
      <w:r>
        <w:t>ở</w:t>
      </w:r>
      <w:r>
        <w:t xml:space="preserve"> các c</w:t>
      </w:r>
      <w:r>
        <w:t>ạ</w:t>
      </w:r>
      <w:r>
        <w:t xml:space="preserve">nh map </w:t>
      </w:r>
      <w:r>
        <w:t>ở</w:t>
      </w:r>
      <w:r>
        <w:t xml:space="preserve"> đây mình dùng Polygon Collider 2D.</w:t>
      </w:r>
    </w:p>
    <w:p w:rsidR="005025F6" w:rsidRDefault="005025F6" w14:paraId="2BDD1B8A" w14:textId="77777777"/>
    <w:p w:rsidR="005025F6" w:rsidRDefault="00AF585E" w14:paraId="5C764763" w14:textId="77777777">
      <w:r>
        <w:rPr>
          <w:noProof/>
        </w:rPr>
        <w:drawing>
          <wp:inline distT="114300" distB="114300" distL="114300" distR="114300" wp14:anchorId="502F9B1B" wp14:editId="4D5E3998">
            <wp:extent cx="5731200" cy="2159000"/>
            <wp:effectExtent l="0" t="0" r="0" b="0"/>
            <wp:docPr id="86"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156"/>
                    <a:srcRect/>
                    <a:stretch>
                      <a:fillRect/>
                    </a:stretch>
                  </pic:blipFill>
                  <pic:spPr>
                    <a:xfrm>
                      <a:off x="0" y="0"/>
                      <a:ext cx="5731200" cy="2159000"/>
                    </a:xfrm>
                    <a:prstGeom prst="rect">
                      <a:avLst/>
                    </a:prstGeom>
                    <a:ln/>
                  </pic:spPr>
                </pic:pic>
              </a:graphicData>
            </a:graphic>
          </wp:inline>
        </w:drawing>
      </w:r>
    </w:p>
    <w:p w:rsidR="005025F6" w:rsidRDefault="005025F6" w14:paraId="409D7B07" w14:textId="77777777"/>
    <w:p w:rsidR="005025F6" w:rsidRDefault="005025F6" w14:paraId="7485A21E" w14:textId="77777777"/>
    <w:p w:rsidR="005025F6" w:rsidRDefault="00AF585E" w14:paraId="45A94C4A" w14:textId="77777777">
      <w:pPr>
        <w:spacing w:before="240" w:after="240"/>
      </w:pPr>
      <w:r>
        <w:t>Mình truy</w:t>
      </w:r>
      <w:r>
        <w:t>ề</w:t>
      </w:r>
      <w:r>
        <w:t>n game obj này vào ph</w:t>
      </w:r>
      <w:r>
        <w:t>ầ</w:t>
      </w:r>
      <w:r>
        <w:t>n bounding Shape 2D c</w:t>
      </w:r>
      <w:r>
        <w:t>ủ</w:t>
      </w:r>
      <w:r>
        <w:t>a cinemachine2D thì nó s</w:t>
      </w:r>
      <w:r>
        <w:t>ẽ</w:t>
      </w:r>
      <w:r>
        <w:t xml:space="preserve"> bi</w:t>
      </w:r>
      <w:r>
        <w:t>ế</w:t>
      </w:r>
      <w:r>
        <w:t>t đư</w:t>
      </w:r>
      <w:r>
        <w:t>ợ</w:t>
      </w:r>
      <w:r>
        <w:t>c gi</w:t>
      </w:r>
      <w:r>
        <w:t>ớ</w:t>
      </w:r>
      <w:r>
        <w:t>i h</w:t>
      </w:r>
      <w:r>
        <w:t>ạ</w:t>
      </w:r>
      <w:r>
        <w:t>n vùng camera ch</w:t>
      </w:r>
      <w:r>
        <w:t>uy</w:t>
      </w:r>
      <w:r>
        <w:t>ể</w:t>
      </w:r>
      <w:r>
        <w:t>n đ</w:t>
      </w:r>
      <w:r>
        <w:t>ộ</w:t>
      </w:r>
      <w:r>
        <w:t>ng và đ</w:t>
      </w:r>
      <w:r>
        <w:t>ế</w:t>
      </w:r>
      <w:r>
        <w:t>n sát c</w:t>
      </w:r>
      <w:r>
        <w:t>ạ</w:t>
      </w:r>
      <w:r>
        <w:t>nh đó thì camera s</w:t>
      </w:r>
      <w:r>
        <w:t>ẽ</w:t>
      </w:r>
      <w:r>
        <w:t xml:space="preserve"> d</w:t>
      </w:r>
      <w:r>
        <w:t>ừ</w:t>
      </w:r>
      <w:r>
        <w:t>ng l</w:t>
      </w:r>
      <w:r>
        <w:t>ạ</w:t>
      </w:r>
      <w:r>
        <w:t>i</w:t>
      </w:r>
    </w:p>
    <w:p w:rsidR="005025F6" w:rsidRDefault="00AF585E" w14:paraId="0AE0823C" w14:textId="77777777">
      <w:pPr>
        <w:spacing w:before="240" w:after="240"/>
      </w:pPr>
      <w:r>
        <w:rPr>
          <w:noProof/>
        </w:rPr>
        <w:drawing>
          <wp:inline distT="114300" distB="114300" distL="114300" distR="114300" wp14:anchorId="32D44D71" wp14:editId="15ABBDFF">
            <wp:extent cx="2595563" cy="1110052"/>
            <wp:effectExtent l="0" t="0" r="0" b="0"/>
            <wp:docPr id="94"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57"/>
                    <a:srcRect/>
                    <a:stretch>
                      <a:fillRect/>
                    </a:stretch>
                  </pic:blipFill>
                  <pic:spPr>
                    <a:xfrm>
                      <a:off x="0" y="0"/>
                      <a:ext cx="2595563" cy="1110052"/>
                    </a:xfrm>
                    <a:prstGeom prst="rect">
                      <a:avLst/>
                    </a:prstGeom>
                    <a:ln/>
                  </pic:spPr>
                </pic:pic>
              </a:graphicData>
            </a:graphic>
          </wp:inline>
        </w:drawing>
      </w:r>
    </w:p>
    <w:p w:rsidR="005025F6" w:rsidRDefault="00AF585E" w14:paraId="61F0F8FC" w14:textId="77777777">
      <w:pPr>
        <w:pStyle w:val="Heading2"/>
        <w:rPr>
          <w:b/>
        </w:rPr>
      </w:pPr>
      <w:bookmarkStart w:name="_Toc113467795" w:id="54"/>
      <w:r>
        <w:rPr>
          <w:b/>
        </w:rPr>
        <w:t>Animation transition(HuyenBNHE150346)[09/03/2022]</w:t>
      </w:r>
      <w:bookmarkEnd w:id="54"/>
    </w:p>
    <w:p w:rsidR="005025F6" w:rsidRDefault="00AF585E" w14:paraId="748CB66F" w14:textId="77777777">
      <w:pPr>
        <w:jc w:val="right"/>
        <w:rPr>
          <w:b/>
        </w:rPr>
      </w:pPr>
      <w:r>
        <w:rPr>
          <w:b/>
          <w:color w:val="6AA84F"/>
        </w:rPr>
        <w:t>Create: Bùi Ng</w:t>
      </w:r>
      <w:r>
        <w:rPr>
          <w:b/>
          <w:color w:val="6AA84F"/>
        </w:rPr>
        <w:t>ọ</w:t>
      </w:r>
      <w:r>
        <w:rPr>
          <w:b/>
          <w:color w:val="6AA84F"/>
        </w:rPr>
        <w:t>c Huy</w:t>
      </w:r>
      <w:r>
        <w:rPr>
          <w:b/>
          <w:color w:val="6AA84F"/>
        </w:rPr>
        <w:t>ề</w:t>
      </w:r>
      <w:r>
        <w:rPr>
          <w:b/>
          <w:color w:val="6AA84F"/>
        </w:rPr>
        <w:t>n HE150346</w:t>
      </w:r>
    </w:p>
    <w:p w:rsidR="005025F6" w:rsidRDefault="00AF585E" w14:paraId="553FA6D3" w14:textId="77777777">
      <w:r>
        <w:rPr>
          <w:b/>
        </w:rPr>
        <w:t>Bư</w:t>
      </w:r>
      <w:r>
        <w:rPr>
          <w:b/>
        </w:rPr>
        <w:t>ớ</w:t>
      </w:r>
      <w:r>
        <w:rPr>
          <w:b/>
        </w:rPr>
        <w:t>c 1:</w:t>
      </w:r>
      <w:r>
        <w:t xml:space="preserve"> M</w:t>
      </w:r>
      <w:r>
        <w:t>ở</w:t>
      </w:r>
      <w:r>
        <w:t xml:space="preserve"> panel Animator</w:t>
      </w:r>
    </w:p>
    <w:p w:rsidR="005025F6" w:rsidRDefault="00AF585E" w14:paraId="05EFD914" w14:textId="77777777">
      <w:pPr>
        <w:ind w:left="720"/>
        <w:rPr>
          <w:b/>
        </w:rPr>
      </w:pPr>
      <w:r>
        <w:rPr>
          <w:b/>
          <w:noProof/>
        </w:rPr>
        <w:lastRenderedPageBreak/>
        <w:drawing>
          <wp:inline distT="114300" distB="114300" distL="114300" distR="114300" wp14:anchorId="78A4A039" wp14:editId="5EA39A93">
            <wp:extent cx="3062288" cy="2858135"/>
            <wp:effectExtent l="0" t="0" r="0" b="0"/>
            <wp:docPr id="113"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158"/>
                    <a:srcRect/>
                    <a:stretch>
                      <a:fillRect/>
                    </a:stretch>
                  </pic:blipFill>
                  <pic:spPr>
                    <a:xfrm>
                      <a:off x="0" y="0"/>
                      <a:ext cx="3062288" cy="2858135"/>
                    </a:xfrm>
                    <a:prstGeom prst="rect">
                      <a:avLst/>
                    </a:prstGeom>
                    <a:ln/>
                  </pic:spPr>
                </pic:pic>
              </a:graphicData>
            </a:graphic>
          </wp:inline>
        </w:drawing>
      </w:r>
    </w:p>
    <w:p w:rsidR="005025F6" w:rsidRDefault="00AF585E" w14:paraId="5D67815F" w14:textId="77777777">
      <w:pPr>
        <w:ind w:left="720"/>
      </w:pPr>
      <w:r>
        <w:rPr>
          <w:b/>
        </w:rPr>
        <w:t>Bư</w:t>
      </w:r>
      <w:r>
        <w:rPr>
          <w:b/>
        </w:rPr>
        <w:t>ớ</w:t>
      </w:r>
      <w:r>
        <w:rPr>
          <w:b/>
        </w:rPr>
        <w:t>c 2:</w:t>
      </w:r>
      <w:r>
        <w:t xml:space="preserve"> Thêm các Animation cho Game object b</w:t>
      </w:r>
      <w:r>
        <w:t>ằ</w:t>
      </w:r>
      <w:r>
        <w:t>ng cách kéo th</w:t>
      </w:r>
      <w:r>
        <w:t>ả</w:t>
      </w:r>
      <w:r>
        <w:t xml:space="preserve"> Animation vào nhân v</w:t>
      </w:r>
      <w:r>
        <w:t>ậ</w:t>
      </w:r>
      <w:r>
        <w:t>t</w:t>
      </w:r>
    </w:p>
    <w:p w:rsidR="005025F6" w:rsidRDefault="00AF585E" w14:paraId="66DB00B0" w14:textId="77777777">
      <w:pPr>
        <w:ind w:left="720"/>
      </w:pPr>
      <w:r>
        <w:rPr>
          <w:b/>
        </w:rPr>
        <w:t>Bư</w:t>
      </w:r>
      <w:r>
        <w:rPr>
          <w:b/>
        </w:rPr>
        <w:t>ớ</w:t>
      </w:r>
      <w:r>
        <w:rPr>
          <w:b/>
        </w:rPr>
        <w:t>c 3:</w:t>
      </w:r>
      <w:r>
        <w:t xml:space="preserve"> </w:t>
      </w:r>
      <w:r>
        <w:t>Click ch</w:t>
      </w:r>
      <w:r>
        <w:t>ọ</w:t>
      </w:r>
      <w:r>
        <w:t>n game object c</w:t>
      </w:r>
      <w:r>
        <w:t>ầ</w:t>
      </w:r>
      <w:r>
        <w:t>n ch</w:t>
      </w:r>
      <w:r>
        <w:t>ỉ</w:t>
      </w:r>
      <w:r>
        <w:t>nh trong c</w:t>
      </w:r>
      <w:r>
        <w:t>ử</w:t>
      </w:r>
      <w:r>
        <w:t>a s</w:t>
      </w:r>
      <w:r>
        <w:t>ổ</w:t>
      </w:r>
      <w:r>
        <w:t xml:space="preserve"> Hierarchy</w:t>
      </w:r>
    </w:p>
    <w:p w:rsidR="005025F6" w:rsidRDefault="00AF585E" w14:paraId="7AB63E58" w14:textId="77777777">
      <w:pPr>
        <w:ind w:left="720"/>
      </w:pPr>
      <w:r>
        <w:t>Animator panel s</w:t>
      </w:r>
      <w:r>
        <w:t>ẽ</w:t>
      </w:r>
      <w:r>
        <w:t xml:space="preserve"> hi</w:t>
      </w:r>
      <w:r>
        <w:t>ể</w:t>
      </w:r>
      <w:r>
        <w:t>n th</w:t>
      </w:r>
      <w:r>
        <w:t>ị</w:t>
      </w:r>
      <w:r>
        <w:t xml:space="preserve"> các animation c</w:t>
      </w:r>
      <w:r>
        <w:t>ủ</w:t>
      </w:r>
      <w:r>
        <w:t>a Game object đó</w:t>
      </w:r>
    </w:p>
    <w:p w:rsidR="005025F6" w:rsidRDefault="00AF585E" w14:paraId="3C82B114" w14:textId="77777777">
      <w:pPr>
        <w:ind w:left="720"/>
        <w:rPr>
          <w:b/>
        </w:rPr>
      </w:pPr>
      <w:r>
        <w:rPr>
          <w:b/>
          <w:noProof/>
        </w:rPr>
        <w:drawing>
          <wp:inline distT="114300" distB="114300" distL="114300" distR="114300" wp14:anchorId="456DDA96" wp14:editId="22677686">
            <wp:extent cx="5731200" cy="2108200"/>
            <wp:effectExtent l="0" t="0" r="0" b="0"/>
            <wp:docPr id="79"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59"/>
                    <a:srcRect/>
                    <a:stretch>
                      <a:fillRect/>
                    </a:stretch>
                  </pic:blipFill>
                  <pic:spPr>
                    <a:xfrm>
                      <a:off x="0" y="0"/>
                      <a:ext cx="5731200" cy="2108200"/>
                    </a:xfrm>
                    <a:prstGeom prst="rect">
                      <a:avLst/>
                    </a:prstGeom>
                    <a:ln/>
                  </pic:spPr>
                </pic:pic>
              </a:graphicData>
            </a:graphic>
          </wp:inline>
        </w:drawing>
      </w:r>
    </w:p>
    <w:p w:rsidR="005025F6" w:rsidRDefault="00AF585E" w14:paraId="7CD01086" w14:textId="77777777">
      <w:pPr>
        <w:ind w:left="720"/>
        <w:rPr>
          <w:b/>
          <w:color w:val="008000"/>
        </w:rPr>
      </w:pPr>
      <w:r>
        <w:t>Có th</w:t>
      </w:r>
      <w:r>
        <w:t>ể</w:t>
      </w:r>
      <w:r>
        <w:t xml:space="preserve"> ch</w:t>
      </w:r>
      <w:r>
        <w:t>ọ</w:t>
      </w:r>
      <w:r>
        <w:t>n Animation kh</w:t>
      </w:r>
      <w:r>
        <w:t>ở</w:t>
      </w:r>
      <w:r>
        <w:t>i đ</w:t>
      </w:r>
      <w:r>
        <w:t>ộ</w:t>
      </w:r>
      <w:r>
        <w:t>ng đ</w:t>
      </w:r>
      <w:r>
        <w:t>ầ</w:t>
      </w:r>
      <w:r>
        <w:t>u tiên b</w:t>
      </w:r>
      <w:r>
        <w:t>ằ</w:t>
      </w:r>
      <w:r>
        <w:t>ng cách click chu</w:t>
      </w:r>
      <w:r>
        <w:t>ộ</w:t>
      </w:r>
      <w:r>
        <w:t>t ph</w:t>
      </w:r>
      <w:r>
        <w:t>ả</w:t>
      </w:r>
      <w:r>
        <w:t>i vào Animation, ch</w:t>
      </w:r>
      <w:r>
        <w:t>ọ</w:t>
      </w:r>
      <w:r>
        <w:t xml:space="preserve">n </w:t>
      </w:r>
      <w:r>
        <w:rPr>
          <w:b/>
          <w:color w:val="008000"/>
        </w:rPr>
        <w:t>Set as default state</w:t>
      </w:r>
    </w:p>
    <w:p w:rsidR="005025F6" w:rsidRDefault="00AF585E" w14:paraId="5516D0BA" w14:textId="77777777">
      <w:pPr>
        <w:ind w:left="720"/>
        <w:rPr>
          <w:b/>
        </w:rPr>
      </w:pPr>
      <w:r>
        <w:rPr>
          <w:b/>
          <w:noProof/>
        </w:rPr>
        <w:drawing>
          <wp:inline distT="114300" distB="114300" distL="114300" distR="114300" wp14:anchorId="763AB7D6" wp14:editId="45AB7FAF">
            <wp:extent cx="5731200" cy="2387600"/>
            <wp:effectExtent l="0" t="0" r="0" b="0"/>
            <wp:docPr id="88"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160"/>
                    <a:srcRect/>
                    <a:stretch>
                      <a:fillRect/>
                    </a:stretch>
                  </pic:blipFill>
                  <pic:spPr>
                    <a:xfrm>
                      <a:off x="0" y="0"/>
                      <a:ext cx="5731200" cy="2387600"/>
                    </a:xfrm>
                    <a:prstGeom prst="rect">
                      <a:avLst/>
                    </a:prstGeom>
                    <a:ln/>
                  </pic:spPr>
                </pic:pic>
              </a:graphicData>
            </a:graphic>
          </wp:inline>
        </w:drawing>
      </w:r>
    </w:p>
    <w:p w:rsidR="005025F6" w:rsidRDefault="00AF585E" w14:paraId="675246B6" w14:textId="77777777">
      <w:pPr>
        <w:ind w:left="720"/>
        <w:rPr>
          <w:b/>
          <w:color w:val="008000"/>
        </w:rPr>
      </w:pPr>
      <w:r>
        <w:rPr>
          <w:b/>
        </w:rPr>
        <w:t>Bư</w:t>
      </w:r>
      <w:r>
        <w:rPr>
          <w:b/>
        </w:rPr>
        <w:t>ớ</w:t>
      </w:r>
      <w:r>
        <w:rPr>
          <w:b/>
        </w:rPr>
        <w:t xml:space="preserve">c 4: </w:t>
      </w:r>
      <w:r>
        <w:t>Right click vào ani</w:t>
      </w:r>
      <w:r>
        <w:t>mation, ch</w:t>
      </w:r>
      <w:r>
        <w:t>ọ</w:t>
      </w:r>
      <w:r>
        <w:t>n</w:t>
      </w:r>
      <w:r>
        <w:rPr>
          <w:b/>
        </w:rPr>
        <w:t xml:space="preserve"> </w:t>
      </w:r>
      <w:r>
        <w:rPr>
          <w:b/>
          <w:color w:val="008000"/>
        </w:rPr>
        <w:t>Make transition</w:t>
      </w:r>
    </w:p>
    <w:p w:rsidR="005025F6" w:rsidRDefault="00AF585E" w14:paraId="5A6F9779" w14:textId="77777777">
      <w:pPr>
        <w:ind w:left="720"/>
      </w:pPr>
      <w:r>
        <w:rPr>
          <w:noProof/>
        </w:rPr>
        <w:lastRenderedPageBreak/>
        <w:drawing>
          <wp:inline distT="114300" distB="114300" distL="114300" distR="114300" wp14:anchorId="5F4E28A0" wp14:editId="547969FA">
            <wp:extent cx="5731200" cy="1993900"/>
            <wp:effectExtent l="0" t="0" r="0" b="0"/>
            <wp:docPr id="50"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61"/>
                    <a:srcRect/>
                    <a:stretch>
                      <a:fillRect/>
                    </a:stretch>
                  </pic:blipFill>
                  <pic:spPr>
                    <a:xfrm>
                      <a:off x="0" y="0"/>
                      <a:ext cx="5731200" cy="1993900"/>
                    </a:xfrm>
                    <a:prstGeom prst="rect">
                      <a:avLst/>
                    </a:prstGeom>
                    <a:ln/>
                  </pic:spPr>
                </pic:pic>
              </a:graphicData>
            </a:graphic>
          </wp:inline>
        </w:drawing>
      </w:r>
    </w:p>
    <w:p w:rsidR="005025F6" w:rsidRDefault="00AF585E" w14:paraId="0612D141" w14:textId="77777777">
      <w:pPr>
        <w:ind w:left="720"/>
      </w:pPr>
      <w:r>
        <w:t>Kéo đ</w:t>
      </w:r>
      <w:r>
        <w:t>ế</w:t>
      </w:r>
      <w:r>
        <w:t>n animation b</w:t>
      </w:r>
      <w:r>
        <w:t>ạ</w:t>
      </w:r>
      <w:r>
        <w:t>n mu</w:t>
      </w:r>
      <w:r>
        <w:t>ố</w:t>
      </w:r>
      <w:r>
        <w:t>n transition</w:t>
      </w:r>
    </w:p>
    <w:p w:rsidR="005025F6" w:rsidRDefault="00AF585E" w14:paraId="1AF26B5B" w14:textId="77777777">
      <w:pPr>
        <w:ind w:left="720"/>
        <w:rPr>
          <w:b/>
        </w:rPr>
      </w:pPr>
      <w:r>
        <w:rPr>
          <w:b/>
          <w:noProof/>
        </w:rPr>
        <w:drawing>
          <wp:inline distT="114300" distB="114300" distL="114300" distR="114300" wp14:anchorId="50E36C38" wp14:editId="3FBB765D">
            <wp:extent cx="4533900" cy="1590675"/>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2"/>
                    <a:srcRect/>
                    <a:stretch>
                      <a:fillRect/>
                    </a:stretch>
                  </pic:blipFill>
                  <pic:spPr>
                    <a:xfrm>
                      <a:off x="0" y="0"/>
                      <a:ext cx="4533900" cy="1590675"/>
                    </a:xfrm>
                    <a:prstGeom prst="rect">
                      <a:avLst/>
                    </a:prstGeom>
                    <a:ln/>
                  </pic:spPr>
                </pic:pic>
              </a:graphicData>
            </a:graphic>
          </wp:inline>
        </w:drawing>
      </w:r>
    </w:p>
    <w:p w:rsidR="005025F6" w:rsidRDefault="00AF585E" w14:paraId="610D3323" w14:textId="77777777">
      <w:pPr>
        <w:ind w:left="720"/>
      </w:pPr>
      <w:r>
        <w:rPr>
          <w:b/>
        </w:rPr>
        <w:t>Bư</w:t>
      </w:r>
      <w:r>
        <w:rPr>
          <w:b/>
        </w:rPr>
        <w:t>ớ</w:t>
      </w:r>
      <w:r>
        <w:rPr>
          <w:b/>
        </w:rPr>
        <w:t xml:space="preserve">c 5: </w:t>
      </w:r>
      <w:r>
        <w:t>T</w:t>
      </w:r>
      <w:r>
        <w:t>ạ</w:t>
      </w:r>
      <w:r>
        <w:t>o các param đ</w:t>
      </w:r>
      <w:r>
        <w:t>ể</w:t>
      </w:r>
      <w:r>
        <w:t xml:space="preserve"> thay đ</w:t>
      </w:r>
      <w:r>
        <w:t>ổ</w:t>
      </w:r>
      <w:r>
        <w:t>i tr</w:t>
      </w:r>
      <w:r>
        <w:t>ạ</w:t>
      </w:r>
      <w:r>
        <w:t>ng thái gi</w:t>
      </w:r>
      <w:r>
        <w:t>ữ</w:t>
      </w:r>
      <w:r>
        <w:t>a các Animation: click vào d</w:t>
      </w:r>
      <w:r>
        <w:t>ấ</w:t>
      </w:r>
      <w:r>
        <w:t>u c</w:t>
      </w:r>
      <w:r>
        <w:t>ộ</w:t>
      </w:r>
      <w:r>
        <w:t>ng trong Parameters và t</w:t>
      </w:r>
      <w:r>
        <w:t>ạ</w:t>
      </w:r>
      <w:r>
        <w:t>o các param c</w:t>
      </w:r>
      <w:r>
        <w:t>ầ</w:t>
      </w:r>
      <w:r>
        <w:t>n thi</w:t>
      </w:r>
      <w:r>
        <w:t>ế</w:t>
      </w:r>
      <w:r>
        <w:t>t (</w:t>
      </w:r>
      <w:r>
        <w:t>ở</w:t>
      </w:r>
      <w:r>
        <w:t xml:space="preserve"> đây mình t</w:t>
      </w:r>
      <w:r>
        <w:t>ạ</w:t>
      </w:r>
      <w:r>
        <w:t>o 1  param ki</w:t>
      </w:r>
      <w:r>
        <w:t>ể</w:t>
      </w:r>
      <w:r>
        <w:t>u bool là OnGround và</w:t>
      </w:r>
      <w:r>
        <w:t xml:space="preserve"> 1 param ki</w:t>
      </w:r>
      <w:r>
        <w:t>ể</w:t>
      </w:r>
      <w:r>
        <w:t>u float là Speed đ</w:t>
      </w:r>
      <w:r>
        <w:t>ể</w:t>
      </w:r>
      <w:r>
        <w:t xml:space="preserve"> check)</w:t>
      </w:r>
    </w:p>
    <w:p w:rsidR="005025F6" w:rsidRDefault="00AF585E" w14:paraId="526F9E94" w14:textId="77777777">
      <w:pPr>
        <w:ind w:left="720"/>
        <w:rPr>
          <w:b/>
        </w:rPr>
      </w:pPr>
      <w:r>
        <w:rPr>
          <w:b/>
          <w:noProof/>
        </w:rPr>
        <w:drawing>
          <wp:inline distT="114300" distB="114300" distL="114300" distR="114300" wp14:anchorId="15B89558" wp14:editId="6546165A">
            <wp:extent cx="2876550" cy="1114425"/>
            <wp:effectExtent l="0" t="0" r="0" b="0"/>
            <wp:docPr id="150"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163"/>
                    <a:srcRect/>
                    <a:stretch>
                      <a:fillRect/>
                    </a:stretch>
                  </pic:blipFill>
                  <pic:spPr>
                    <a:xfrm>
                      <a:off x="0" y="0"/>
                      <a:ext cx="2876550" cy="1114425"/>
                    </a:xfrm>
                    <a:prstGeom prst="rect">
                      <a:avLst/>
                    </a:prstGeom>
                    <a:ln/>
                  </pic:spPr>
                </pic:pic>
              </a:graphicData>
            </a:graphic>
          </wp:inline>
        </w:drawing>
      </w:r>
    </w:p>
    <w:p w:rsidR="005025F6" w:rsidRDefault="00AF585E" w14:paraId="1F237DF1" w14:textId="77777777">
      <w:pPr>
        <w:ind w:left="720"/>
      </w:pPr>
      <w:r>
        <w:rPr>
          <w:b/>
        </w:rPr>
        <w:t>Bư</w:t>
      </w:r>
      <w:r>
        <w:rPr>
          <w:b/>
        </w:rPr>
        <w:t>ớ</w:t>
      </w:r>
      <w:r>
        <w:rPr>
          <w:b/>
        </w:rPr>
        <w:t xml:space="preserve">c 6: </w:t>
      </w:r>
      <w:r>
        <w:t>Đ</w:t>
      </w:r>
      <w:r>
        <w:t>ể</w:t>
      </w:r>
      <w:r>
        <w:t xml:space="preserve"> đi</w:t>
      </w:r>
      <w:r>
        <w:t>ề</w:t>
      </w:r>
      <w:r>
        <w:t>u khi</w:t>
      </w:r>
      <w:r>
        <w:t>ể</w:t>
      </w:r>
      <w:r>
        <w:t>n s</w:t>
      </w:r>
      <w:r>
        <w:t>ự</w:t>
      </w:r>
      <w:r>
        <w:t xml:space="preserve"> chuy</w:t>
      </w:r>
      <w:r>
        <w:t>ể</w:t>
      </w:r>
      <w:r>
        <w:t>n đ</w:t>
      </w:r>
      <w:r>
        <w:t>ổ</w:t>
      </w:r>
      <w:r>
        <w:t>i gi</w:t>
      </w:r>
      <w:r>
        <w:t>ữ</w:t>
      </w:r>
      <w:r>
        <w:t>a các animation, ta ch</w:t>
      </w:r>
      <w:r>
        <w:t>ọ</w:t>
      </w:r>
      <w:r>
        <w:t>n d</w:t>
      </w:r>
      <w:r>
        <w:t>ấ</w:t>
      </w:r>
      <w:r>
        <w:t>u mũi tên đã t</w:t>
      </w:r>
      <w:r>
        <w:t>ạ</w:t>
      </w:r>
      <w:r>
        <w:t>o gi</w:t>
      </w:r>
      <w:r>
        <w:t>ữ</w:t>
      </w:r>
      <w:r>
        <w:t>a các animation</w:t>
      </w:r>
    </w:p>
    <w:p w:rsidR="005025F6" w:rsidRDefault="00AF585E" w14:paraId="2FA348CA" w14:textId="77777777">
      <w:pPr>
        <w:ind w:left="720"/>
        <w:rPr>
          <w:b/>
        </w:rPr>
      </w:pPr>
      <w:r>
        <w:rPr>
          <w:b/>
          <w:noProof/>
        </w:rPr>
        <w:drawing>
          <wp:inline distT="114300" distB="114300" distL="114300" distR="114300" wp14:anchorId="4CD45C2D" wp14:editId="09E11041">
            <wp:extent cx="3171825" cy="2657475"/>
            <wp:effectExtent l="0" t="0" r="0" b="0"/>
            <wp:docPr id="12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164"/>
                    <a:srcRect/>
                    <a:stretch>
                      <a:fillRect/>
                    </a:stretch>
                  </pic:blipFill>
                  <pic:spPr>
                    <a:xfrm>
                      <a:off x="0" y="0"/>
                      <a:ext cx="3171825" cy="2657475"/>
                    </a:xfrm>
                    <a:prstGeom prst="rect">
                      <a:avLst/>
                    </a:prstGeom>
                    <a:ln/>
                  </pic:spPr>
                </pic:pic>
              </a:graphicData>
            </a:graphic>
          </wp:inline>
        </w:drawing>
      </w:r>
    </w:p>
    <w:p w:rsidR="005025F6" w:rsidRDefault="00AF585E" w14:paraId="262C36BD" w14:textId="77777777">
      <w:pPr>
        <w:ind w:left="720"/>
      </w:pPr>
      <w:r>
        <w:rPr>
          <w:b/>
        </w:rPr>
        <w:lastRenderedPageBreak/>
        <w:t>Bư</w:t>
      </w:r>
      <w:r>
        <w:rPr>
          <w:b/>
        </w:rPr>
        <w:t>ớ</w:t>
      </w:r>
      <w:r>
        <w:rPr>
          <w:b/>
        </w:rPr>
        <w:t xml:space="preserve">c 7: </w:t>
      </w:r>
      <w:r>
        <w:t>T</w:t>
      </w:r>
      <w:r>
        <w:t>ạ</w:t>
      </w:r>
      <w:r>
        <w:t>o condition chuy</w:t>
      </w:r>
      <w:r>
        <w:t>ể</w:t>
      </w:r>
      <w:r>
        <w:t>n đ</w:t>
      </w:r>
      <w:r>
        <w:t>ổ</w:t>
      </w:r>
      <w:r>
        <w:t>i: Trong Inspector Panel, ph</w:t>
      </w:r>
      <w:r>
        <w:t>ầ</w:t>
      </w:r>
      <w:r>
        <w:t>n Conditions, Ch</w:t>
      </w:r>
      <w:r>
        <w:t>ọ</w:t>
      </w:r>
      <w:r>
        <w:t>n d</w:t>
      </w:r>
      <w:r>
        <w:t>ấ</w:t>
      </w:r>
      <w:r>
        <w:t>u c</w:t>
      </w:r>
      <w:r>
        <w:t>ộ</w:t>
      </w:r>
      <w:r>
        <w:t>ng</w:t>
      </w:r>
    </w:p>
    <w:p w:rsidR="005025F6" w:rsidRDefault="00AF585E" w14:paraId="093CC3D6" w14:textId="77777777">
      <w:pPr>
        <w:ind w:left="720"/>
        <w:rPr>
          <w:b/>
        </w:rPr>
      </w:pPr>
      <w:r>
        <w:rPr>
          <w:b/>
          <w:noProof/>
        </w:rPr>
        <w:drawing>
          <wp:inline distT="114300" distB="114300" distL="114300" distR="114300" wp14:anchorId="1A39424A" wp14:editId="21B0DEF6">
            <wp:extent cx="3343275" cy="1133475"/>
            <wp:effectExtent l="0" t="0" r="0" b="0"/>
            <wp:docPr id="3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65"/>
                    <a:srcRect/>
                    <a:stretch>
                      <a:fillRect/>
                    </a:stretch>
                  </pic:blipFill>
                  <pic:spPr>
                    <a:xfrm>
                      <a:off x="0" y="0"/>
                      <a:ext cx="3343275" cy="1133475"/>
                    </a:xfrm>
                    <a:prstGeom prst="rect">
                      <a:avLst/>
                    </a:prstGeom>
                    <a:ln/>
                  </pic:spPr>
                </pic:pic>
              </a:graphicData>
            </a:graphic>
          </wp:inline>
        </w:drawing>
      </w:r>
    </w:p>
    <w:p w:rsidR="005025F6" w:rsidRDefault="00AF585E" w14:paraId="7B318DAE" w14:textId="77777777">
      <w:pPr>
        <w:ind w:left="720"/>
      </w:pPr>
      <w:r>
        <w:t>Chuy</w:t>
      </w:r>
      <w:r>
        <w:t>ể</w:t>
      </w:r>
      <w:r>
        <w:t>n</w:t>
      </w:r>
      <w:r>
        <w:t xml:space="preserve"> Zombie t</w:t>
      </w:r>
      <w:r>
        <w:t>ừ</w:t>
      </w:r>
      <w:r>
        <w:t xml:space="preserve"> animation Idle sang Walk thì Speed ph</w:t>
      </w:r>
      <w:r>
        <w:t>ả</w:t>
      </w:r>
      <w:r>
        <w:t>i l</w:t>
      </w:r>
      <w:r>
        <w:t>ớ</w:t>
      </w:r>
      <w:r>
        <w:t>n hơn 0.1</w:t>
      </w:r>
    </w:p>
    <w:p w:rsidR="005025F6" w:rsidRDefault="00AF585E" w14:paraId="37153B1B" w14:textId="77777777">
      <w:pPr>
        <w:ind w:left="720"/>
        <w:rPr>
          <w:b/>
        </w:rPr>
      </w:pPr>
      <w:r>
        <w:rPr>
          <w:b/>
          <w:noProof/>
        </w:rPr>
        <w:drawing>
          <wp:inline distT="114300" distB="114300" distL="114300" distR="114300" wp14:anchorId="19664130" wp14:editId="02DF7C4C">
            <wp:extent cx="3286125" cy="990600"/>
            <wp:effectExtent l="0" t="0" r="0" b="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66"/>
                    <a:srcRect/>
                    <a:stretch>
                      <a:fillRect/>
                    </a:stretch>
                  </pic:blipFill>
                  <pic:spPr>
                    <a:xfrm>
                      <a:off x="0" y="0"/>
                      <a:ext cx="3286125" cy="990600"/>
                    </a:xfrm>
                    <a:prstGeom prst="rect">
                      <a:avLst/>
                    </a:prstGeom>
                    <a:ln/>
                  </pic:spPr>
                </pic:pic>
              </a:graphicData>
            </a:graphic>
          </wp:inline>
        </w:drawing>
      </w:r>
    </w:p>
    <w:p w:rsidR="005025F6" w:rsidRDefault="00AF585E" w14:paraId="44894E0E" w14:textId="77777777">
      <w:pPr>
        <w:ind w:left="720"/>
      </w:pPr>
      <w:r>
        <w:t>Còn T</w:t>
      </w:r>
      <w:r>
        <w:t>ừ</w:t>
      </w:r>
      <w:r>
        <w:t xml:space="preserve"> Walk sang Idle thì Speed s</w:t>
      </w:r>
      <w:r>
        <w:t>ẽ</w:t>
      </w:r>
      <w:r>
        <w:t xml:space="preserve"> bé hơn 0.1</w:t>
      </w:r>
    </w:p>
    <w:p w:rsidR="005025F6" w:rsidRDefault="00AF585E" w14:paraId="6284415B" w14:textId="77777777">
      <w:pPr>
        <w:ind w:left="720"/>
        <w:rPr>
          <w:b/>
        </w:rPr>
      </w:pPr>
      <w:r>
        <w:rPr>
          <w:b/>
          <w:noProof/>
        </w:rPr>
        <w:drawing>
          <wp:inline distT="114300" distB="114300" distL="114300" distR="114300" wp14:anchorId="52B02961" wp14:editId="4B3049CD">
            <wp:extent cx="3152775" cy="287655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67"/>
                    <a:srcRect/>
                    <a:stretch>
                      <a:fillRect/>
                    </a:stretch>
                  </pic:blipFill>
                  <pic:spPr>
                    <a:xfrm>
                      <a:off x="0" y="0"/>
                      <a:ext cx="3152775" cy="2876550"/>
                    </a:xfrm>
                    <a:prstGeom prst="rect">
                      <a:avLst/>
                    </a:prstGeom>
                    <a:ln/>
                  </pic:spPr>
                </pic:pic>
              </a:graphicData>
            </a:graphic>
          </wp:inline>
        </w:drawing>
      </w:r>
    </w:p>
    <w:p w:rsidR="005025F6" w:rsidRDefault="00AF585E" w14:paraId="06CC2AD6" w14:textId="77777777">
      <w:pPr>
        <w:ind w:left="720"/>
        <w:rPr>
          <w:b/>
        </w:rPr>
      </w:pPr>
      <w:r>
        <w:rPr>
          <w:b/>
          <w:noProof/>
        </w:rPr>
        <w:drawing>
          <wp:inline distT="114300" distB="114300" distL="114300" distR="114300" wp14:anchorId="168C2CF8" wp14:editId="1AA5E45D">
            <wp:extent cx="3257550" cy="1009650"/>
            <wp:effectExtent l="0" t="0" r="0" b="0"/>
            <wp:docPr id="135"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68"/>
                    <a:srcRect/>
                    <a:stretch>
                      <a:fillRect/>
                    </a:stretch>
                  </pic:blipFill>
                  <pic:spPr>
                    <a:xfrm>
                      <a:off x="0" y="0"/>
                      <a:ext cx="3257550" cy="1009650"/>
                    </a:xfrm>
                    <a:prstGeom prst="rect">
                      <a:avLst/>
                    </a:prstGeom>
                    <a:ln/>
                  </pic:spPr>
                </pic:pic>
              </a:graphicData>
            </a:graphic>
          </wp:inline>
        </w:drawing>
      </w:r>
    </w:p>
    <w:p w:rsidR="005025F6" w:rsidRDefault="00AF585E" w14:paraId="619400FF" w14:textId="77777777">
      <w:pPr>
        <w:ind w:left="720"/>
        <w:rPr>
          <w:b/>
        </w:rPr>
      </w:pPr>
      <w:r>
        <w:rPr>
          <w:b/>
        </w:rPr>
        <w:t>Bư</w:t>
      </w:r>
      <w:r>
        <w:rPr>
          <w:b/>
        </w:rPr>
        <w:t>ớ</w:t>
      </w:r>
      <w:r>
        <w:rPr>
          <w:b/>
        </w:rPr>
        <w:t>c 8: T</w:t>
      </w:r>
      <w:r>
        <w:rPr>
          <w:b/>
        </w:rPr>
        <w:t>ạ</w:t>
      </w:r>
      <w:r>
        <w:rPr>
          <w:b/>
        </w:rPr>
        <w:t>o script</w:t>
      </w:r>
    </w:p>
    <w:p w:rsidR="005025F6" w:rsidRDefault="00AF585E" w14:paraId="05F72BC1" w14:textId="77777777">
      <w:pPr>
        <w:ind w:left="720"/>
      </w:pPr>
      <w:r>
        <w:t>private Animator playerAnimation;</w:t>
      </w:r>
    </w:p>
    <w:p w:rsidR="005025F6" w:rsidRDefault="00AF585E" w14:paraId="76563AEA" w14:textId="77777777">
      <w:pPr>
        <w:ind w:left="720"/>
      </w:pPr>
      <w:r>
        <w:t>void Start()</w:t>
      </w:r>
    </w:p>
    <w:p w:rsidR="005025F6" w:rsidRDefault="00AF585E" w14:paraId="651F1EDD" w14:textId="77777777">
      <w:pPr>
        <w:ind w:left="720"/>
      </w:pPr>
      <w:r>
        <w:t xml:space="preserve">    {</w:t>
      </w:r>
    </w:p>
    <w:p w:rsidR="005025F6" w:rsidRDefault="00AF585E" w14:paraId="75EFE7DD" w14:textId="77777777">
      <w:pPr>
        <w:ind w:left="720"/>
      </w:pPr>
      <w:r>
        <w:t xml:space="preserve">        //access to the animator component attached to the player</w:t>
      </w:r>
    </w:p>
    <w:p w:rsidR="005025F6" w:rsidRDefault="00AF585E" w14:paraId="0F9EF27D" w14:textId="77777777">
      <w:pPr>
        <w:ind w:left="720"/>
      </w:pPr>
      <w:r>
        <w:t xml:space="preserve">   </w:t>
      </w:r>
      <w:r>
        <w:t xml:space="preserve">     playerAnimation = GetComponent&lt;Animator&gt;();</w:t>
      </w:r>
    </w:p>
    <w:p w:rsidR="005025F6" w:rsidRDefault="00AF585E" w14:paraId="5FC959C9" w14:textId="77777777">
      <w:pPr>
        <w:ind w:left="720"/>
      </w:pPr>
      <w:r>
        <w:t xml:space="preserve">    }</w:t>
      </w:r>
    </w:p>
    <w:p w:rsidR="005025F6" w:rsidRDefault="00AF585E" w14:paraId="4A864C96" w14:textId="77777777">
      <w:pPr>
        <w:ind w:left="720"/>
      </w:pPr>
      <w:r>
        <w:t>void Update()</w:t>
      </w:r>
    </w:p>
    <w:p w:rsidR="005025F6" w:rsidRDefault="00AF585E" w14:paraId="1D34E4CB" w14:textId="77777777">
      <w:pPr>
        <w:ind w:left="720"/>
      </w:pPr>
      <w:r>
        <w:t xml:space="preserve">    {</w:t>
      </w:r>
    </w:p>
    <w:p w:rsidR="005025F6" w:rsidRDefault="00AF585E" w14:paraId="113A1278" w14:textId="77777777">
      <w:pPr>
        <w:ind w:left="720"/>
      </w:pPr>
      <w:r>
        <w:t>//change the animmation of the player</w:t>
      </w:r>
    </w:p>
    <w:p w:rsidR="005025F6" w:rsidRDefault="00AF585E" w14:paraId="7BE34D72" w14:textId="77777777">
      <w:pPr>
        <w:ind w:left="720"/>
      </w:pPr>
      <w:r>
        <w:t xml:space="preserve">        playerAnimation.SetFloat("Speed", Mathf.Abs(player.velocity.x));</w:t>
      </w:r>
    </w:p>
    <w:p w:rsidR="005025F6" w:rsidRDefault="00AF585E" w14:paraId="5A1F1608" w14:textId="77777777">
      <w:pPr>
        <w:ind w:left="720"/>
      </w:pPr>
      <w:r>
        <w:lastRenderedPageBreak/>
        <w:t>}</w:t>
      </w:r>
    </w:p>
    <w:p w:rsidR="005025F6" w:rsidRDefault="00AF585E" w14:paraId="759D286A" w14:textId="77777777">
      <w:pPr>
        <w:pStyle w:val="Heading2"/>
        <w:ind w:firstLine="720"/>
        <w:rPr>
          <w:b/>
          <w:sz w:val="30"/>
          <w:szCs w:val="30"/>
        </w:rPr>
      </w:pPr>
      <w:bookmarkStart w:name="_Toc113467796" w:id="55"/>
      <w:r>
        <w:rPr>
          <w:b/>
          <w:sz w:val="30"/>
          <w:szCs w:val="30"/>
        </w:rPr>
        <w:t>Jumping with ground check (HuyenBNHE150346)[10/03/2022]</w:t>
      </w:r>
      <w:bookmarkEnd w:id="55"/>
    </w:p>
    <w:p w:rsidR="005025F6" w:rsidRDefault="00AF585E" w14:paraId="29245FD9" w14:textId="77777777">
      <w:pPr>
        <w:jc w:val="right"/>
        <w:rPr>
          <w:b/>
          <w:color w:val="6AA84F"/>
        </w:rPr>
      </w:pPr>
      <w:r>
        <w:rPr>
          <w:b/>
          <w:color w:val="6AA84F"/>
        </w:rPr>
        <w:t xml:space="preserve">Create: Bùi </w:t>
      </w:r>
      <w:r>
        <w:rPr>
          <w:b/>
          <w:color w:val="6AA84F"/>
        </w:rPr>
        <w:t>Ng</w:t>
      </w:r>
      <w:r>
        <w:rPr>
          <w:b/>
          <w:color w:val="6AA84F"/>
        </w:rPr>
        <w:t>ọ</w:t>
      </w:r>
      <w:r>
        <w:rPr>
          <w:b/>
          <w:color w:val="6AA84F"/>
        </w:rPr>
        <w:t>c Huy</w:t>
      </w:r>
      <w:r>
        <w:rPr>
          <w:b/>
          <w:color w:val="6AA84F"/>
        </w:rPr>
        <w:t>ề</w:t>
      </w:r>
      <w:r>
        <w:rPr>
          <w:b/>
          <w:color w:val="6AA84F"/>
        </w:rPr>
        <w:t>n HE150346</w:t>
      </w:r>
    </w:p>
    <w:p w:rsidR="005025F6" w:rsidRDefault="00AF585E" w14:paraId="737DCCB0" w14:textId="77777777">
      <w:pPr>
        <w:ind w:left="720"/>
      </w:pPr>
      <w:r>
        <w:rPr>
          <w:b/>
        </w:rPr>
        <w:t>Bư</w:t>
      </w:r>
      <w:r>
        <w:rPr>
          <w:b/>
        </w:rPr>
        <w:t>ớ</w:t>
      </w:r>
      <w:r>
        <w:rPr>
          <w:b/>
        </w:rPr>
        <w:t>c 1</w:t>
      </w:r>
      <w:r>
        <w:t>: Trong hierarchy panel, right click vào nhân v</w:t>
      </w:r>
      <w:r>
        <w:t>ậ</w:t>
      </w:r>
      <w:r>
        <w:t>t, ch</w:t>
      </w:r>
      <w:r>
        <w:t>ọ</w:t>
      </w:r>
      <w:r>
        <w:t>n Create Empty, đ</w:t>
      </w:r>
      <w:r>
        <w:t>ặ</w:t>
      </w:r>
      <w:r>
        <w:t>t tên là GroundCheck</w:t>
      </w:r>
    </w:p>
    <w:p w:rsidR="005025F6" w:rsidRDefault="00AF585E" w14:paraId="3C22795E" w14:textId="77777777">
      <w:pPr>
        <w:ind w:left="720"/>
      </w:pPr>
      <w:r>
        <w:rPr>
          <w:noProof/>
        </w:rPr>
        <w:drawing>
          <wp:inline distT="114300" distB="114300" distL="114300" distR="114300" wp14:anchorId="69367516" wp14:editId="6936BAC3">
            <wp:extent cx="1914525" cy="523875"/>
            <wp:effectExtent l="0" t="0" r="0" b="0"/>
            <wp:docPr id="3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69"/>
                    <a:srcRect/>
                    <a:stretch>
                      <a:fillRect/>
                    </a:stretch>
                  </pic:blipFill>
                  <pic:spPr>
                    <a:xfrm>
                      <a:off x="0" y="0"/>
                      <a:ext cx="1914525" cy="523875"/>
                    </a:xfrm>
                    <a:prstGeom prst="rect">
                      <a:avLst/>
                    </a:prstGeom>
                    <a:ln/>
                  </pic:spPr>
                </pic:pic>
              </a:graphicData>
            </a:graphic>
          </wp:inline>
        </w:drawing>
      </w:r>
    </w:p>
    <w:p w:rsidR="005025F6" w:rsidRDefault="00AF585E" w14:paraId="1196E7B0" w14:textId="77777777">
      <w:pPr>
        <w:ind w:left="720"/>
      </w:pPr>
      <w:r>
        <w:rPr>
          <w:b/>
        </w:rPr>
        <w:t>Bư</w:t>
      </w:r>
      <w:r>
        <w:rPr>
          <w:b/>
        </w:rPr>
        <w:t>ớ</w:t>
      </w:r>
      <w:r>
        <w:rPr>
          <w:b/>
        </w:rPr>
        <w:t>c 2</w:t>
      </w:r>
      <w:r>
        <w:t>: Ch</w:t>
      </w:r>
      <w:r>
        <w:t>ọ</w:t>
      </w:r>
      <w:r>
        <w:t>n Move tool và di chuy</w:t>
      </w:r>
      <w:r>
        <w:t>ể</w:t>
      </w:r>
      <w:r>
        <w:t>n xu</w:t>
      </w:r>
      <w:r>
        <w:t>ố</w:t>
      </w:r>
      <w:r>
        <w:t>ng ph</w:t>
      </w:r>
      <w:r>
        <w:t>ầ</w:t>
      </w:r>
      <w:r>
        <w:t>n chân c</w:t>
      </w:r>
      <w:r>
        <w:t>ủ</w:t>
      </w:r>
      <w:r>
        <w:t>a nhân v</w:t>
      </w:r>
      <w:r>
        <w:t>ậ</w:t>
      </w:r>
      <w:r>
        <w:t>t.</w:t>
      </w:r>
    </w:p>
    <w:p w:rsidR="005025F6" w:rsidRDefault="00AF585E" w14:paraId="65430AED" w14:textId="77777777">
      <w:pPr>
        <w:ind w:left="720"/>
      </w:pPr>
      <w:r>
        <w:rPr>
          <w:noProof/>
        </w:rPr>
        <w:drawing>
          <wp:inline distT="114300" distB="114300" distL="114300" distR="114300" wp14:anchorId="73A7A8A6" wp14:editId="01FDD208">
            <wp:extent cx="2928938" cy="1151670"/>
            <wp:effectExtent l="0" t="0" r="0" b="0"/>
            <wp:docPr id="128"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170"/>
                    <a:srcRect/>
                    <a:stretch>
                      <a:fillRect/>
                    </a:stretch>
                  </pic:blipFill>
                  <pic:spPr>
                    <a:xfrm>
                      <a:off x="0" y="0"/>
                      <a:ext cx="2928938" cy="1151670"/>
                    </a:xfrm>
                    <a:prstGeom prst="rect">
                      <a:avLst/>
                    </a:prstGeom>
                    <a:ln/>
                  </pic:spPr>
                </pic:pic>
              </a:graphicData>
            </a:graphic>
          </wp:inline>
        </w:drawing>
      </w:r>
    </w:p>
    <w:p w:rsidR="005025F6" w:rsidRDefault="00AF585E" w14:paraId="58070495" w14:textId="77777777">
      <w:pPr>
        <w:ind w:left="720"/>
      </w:pPr>
      <w:r>
        <w:rPr>
          <w:b/>
        </w:rPr>
        <w:t>Bư</w:t>
      </w:r>
      <w:r>
        <w:rPr>
          <w:b/>
        </w:rPr>
        <w:t>ớ</w:t>
      </w:r>
      <w:r>
        <w:rPr>
          <w:b/>
        </w:rPr>
        <w:t>c 3</w:t>
      </w:r>
      <w:r>
        <w:t>: Vi</w:t>
      </w:r>
      <w:r>
        <w:t>ế</w:t>
      </w:r>
      <w:r>
        <w:t>t script</w:t>
      </w:r>
    </w:p>
    <w:p w:rsidR="005025F6" w:rsidRDefault="00AF585E" w14:paraId="2047A3D8" w14:textId="77777777">
      <w:pPr>
        <w:ind w:left="720"/>
      </w:pPr>
      <w:r>
        <w:t>private Rigidbody2D player;</w:t>
      </w:r>
    </w:p>
    <w:p w:rsidR="005025F6" w:rsidRDefault="00AF585E" w14:paraId="77655588" w14:textId="77777777">
      <w:pPr>
        <w:ind w:left="720"/>
      </w:pPr>
      <w:r>
        <w:t>public Transform groundCheck;</w:t>
      </w:r>
    </w:p>
    <w:p w:rsidR="005025F6" w:rsidRDefault="00AF585E" w14:paraId="058F27DD" w14:textId="77777777">
      <w:pPr>
        <w:ind w:left="720"/>
      </w:pPr>
      <w:r>
        <w:t>public float groundCheckRadius;</w:t>
      </w:r>
    </w:p>
    <w:p w:rsidR="005025F6" w:rsidRDefault="00AF585E" w14:paraId="5FF8FAA9" w14:textId="77777777">
      <w:pPr>
        <w:ind w:left="720"/>
      </w:pPr>
      <w:r>
        <w:t>public LayerMask groundLayer;</w:t>
      </w:r>
    </w:p>
    <w:p w:rsidR="005025F6" w:rsidRDefault="00AF585E" w14:paraId="6DB51A21" w14:textId="77777777">
      <w:pPr>
        <w:ind w:left="720"/>
      </w:pPr>
      <w:r>
        <w:t>private bool isTouchingGround;</w:t>
      </w:r>
    </w:p>
    <w:p w:rsidR="005025F6" w:rsidRDefault="005025F6" w14:paraId="57B8640A" w14:textId="77777777">
      <w:pPr>
        <w:ind w:left="720"/>
      </w:pPr>
    </w:p>
    <w:p w:rsidR="005025F6" w:rsidRDefault="00AF585E" w14:paraId="57E2BDCE" w14:textId="77777777">
      <w:pPr>
        <w:ind w:left="720"/>
      </w:pPr>
      <w:r>
        <w:t>void Start()</w:t>
      </w:r>
    </w:p>
    <w:p w:rsidR="005025F6" w:rsidRDefault="00AF585E" w14:paraId="30987070" w14:textId="77777777">
      <w:pPr>
        <w:ind w:left="720"/>
      </w:pPr>
      <w:r>
        <w:t xml:space="preserve">    {</w:t>
      </w:r>
    </w:p>
    <w:p w:rsidR="005025F6" w:rsidRDefault="00AF585E" w14:paraId="631E420A" w14:textId="77777777">
      <w:pPr>
        <w:ind w:left="720"/>
      </w:pPr>
      <w:r>
        <w:t xml:space="preserve">        //attach player</w:t>
      </w:r>
    </w:p>
    <w:p w:rsidR="005025F6" w:rsidRDefault="00AF585E" w14:paraId="1AD8732B" w14:textId="77777777">
      <w:pPr>
        <w:ind w:left="720"/>
      </w:pPr>
      <w:r>
        <w:t xml:space="preserve">        player = GetComponent&lt;Rigidbody2D&gt;();</w:t>
      </w:r>
    </w:p>
    <w:p w:rsidR="005025F6" w:rsidRDefault="00AF585E" w14:paraId="7CC703EC" w14:textId="77777777">
      <w:pPr>
        <w:ind w:left="720"/>
      </w:pPr>
      <w:r>
        <w:t xml:space="preserve">    }</w:t>
      </w:r>
    </w:p>
    <w:p w:rsidR="005025F6" w:rsidRDefault="005025F6" w14:paraId="79EE63A0" w14:textId="77777777">
      <w:pPr>
        <w:ind w:left="720"/>
      </w:pPr>
    </w:p>
    <w:p w:rsidR="005025F6" w:rsidRDefault="00AF585E" w14:paraId="4970EABC" w14:textId="77777777">
      <w:pPr>
        <w:ind w:left="720"/>
      </w:pPr>
      <w:r>
        <w:t>void Update()</w:t>
      </w:r>
    </w:p>
    <w:p w:rsidR="005025F6" w:rsidRDefault="00AF585E" w14:paraId="0BEA00A6" w14:textId="77777777">
      <w:pPr>
        <w:ind w:left="720"/>
      </w:pPr>
      <w:r>
        <w:t xml:space="preserve">    {</w:t>
      </w:r>
    </w:p>
    <w:p w:rsidR="005025F6" w:rsidRDefault="00AF585E" w14:paraId="2B278552" w14:textId="77777777">
      <w:pPr>
        <w:ind w:left="720"/>
      </w:pPr>
      <w:r>
        <w:t xml:space="preserve">        </w:t>
      </w:r>
      <w:r>
        <w:t>isTouchingGround = Physics2D.OverlapCircle(groundCheck.position, groundCheckRadius, groundLayer);</w:t>
      </w:r>
    </w:p>
    <w:p w:rsidR="005025F6" w:rsidRDefault="00AF585E" w14:paraId="26326A4A" w14:textId="77777777">
      <w:pPr>
        <w:ind w:left="720"/>
      </w:pPr>
      <w:r>
        <w:t xml:space="preserve">        //check jump, check the button space is pressed</w:t>
      </w:r>
    </w:p>
    <w:p w:rsidR="005025F6" w:rsidRDefault="00AF585E" w14:paraId="77246801" w14:textId="77777777">
      <w:pPr>
        <w:ind w:left="720"/>
      </w:pPr>
      <w:r>
        <w:t xml:space="preserve">        if (Input.GetButtonDown("Jump") &amp;&amp; isTouchingGround == true)</w:t>
      </w:r>
    </w:p>
    <w:p w:rsidR="005025F6" w:rsidRDefault="00AF585E" w14:paraId="4AB6E75F" w14:textId="77777777">
      <w:pPr>
        <w:ind w:left="720"/>
      </w:pPr>
      <w:r>
        <w:t xml:space="preserve">        {</w:t>
      </w:r>
    </w:p>
    <w:p w:rsidR="005025F6" w:rsidRDefault="00AF585E" w14:paraId="65D70ED6" w14:textId="77777777">
      <w:pPr>
        <w:ind w:left="720"/>
      </w:pPr>
      <w:r>
        <w:t xml:space="preserve">            player.velo</w:t>
      </w:r>
      <w:r>
        <w:t>city = new Vector2(player.velocity.x, jumpSpeed);</w:t>
      </w:r>
    </w:p>
    <w:p w:rsidR="005025F6" w:rsidRDefault="00AF585E" w14:paraId="06611418" w14:textId="77777777">
      <w:pPr>
        <w:ind w:left="720"/>
      </w:pPr>
      <w:r>
        <w:t xml:space="preserve">        }</w:t>
      </w:r>
    </w:p>
    <w:p w:rsidR="005025F6" w:rsidRDefault="00AF585E" w14:paraId="554C82DB" w14:textId="77777777">
      <w:pPr>
        <w:ind w:left="720"/>
      </w:pPr>
      <w:r>
        <w:t xml:space="preserve">    }</w:t>
      </w:r>
    </w:p>
    <w:p w:rsidR="005025F6" w:rsidRDefault="00AF585E" w14:paraId="7344F6DA" w14:textId="77777777">
      <w:pPr>
        <w:ind w:left="720"/>
      </w:pPr>
      <w:r>
        <w:t>}</w:t>
      </w:r>
    </w:p>
    <w:p w:rsidR="005025F6" w:rsidRDefault="005025F6" w14:paraId="37BF0D98" w14:textId="77777777">
      <w:pPr>
        <w:ind w:left="720"/>
      </w:pPr>
    </w:p>
    <w:p w:rsidR="005025F6" w:rsidRDefault="00AF585E" w14:paraId="3779588F" w14:textId="77777777">
      <w:pPr>
        <w:ind w:left="720"/>
      </w:pPr>
      <w:r>
        <w:rPr>
          <w:b/>
        </w:rPr>
        <w:t>Bư</w:t>
      </w:r>
      <w:r>
        <w:rPr>
          <w:b/>
        </w:rPr>
        <w:t>ớ</w:t>
      </w:r>
      <w:r>
        <w:rPr>
          <w:b/>
        </w:rPr>
        <w:t>c 4</w:t>
      </w:r>
      <w:r>
        <w:t>: Kéo th</w:t>
      </w:r>
      <w:r>
        <w:t>ả</w:t>
      </w:r>
      <w:r>
        <w:t xml:space="preserve"> GroundCheck t</w:t>
      </w:r>
      <w:r>
        <w:t>ừ</w:t>
      </w:r>
      <w:r>
        <w:t xml:space="preserve"> Hierarchy vào Ground Check trong Inspector panel, thêm các thông s</w:t>
      </w:r>
      <w:r>
        <w:t>ố</w:t>
      </w:r>
      <w:r>
        <w:t xml:space="preserve"> cho Speed, Jump speedvaf Ground check radius (Ground check radius tùy thu</w:t>
      </w:r>
      <w:r>
        <w:t>ộ</w:t>
      </w:r>
      <w:r>
        <w:t>c vào scale c</w:t>
      </w:r>
      <w:r>
        <w:t>ủ</w:t>
      </w:r>
      <w:r>
        <w:t>a Player)</w:t>
      </w:r>
    </w:p>
    <w:p w:rsidR="005025F6" w:rsidRDefault="00AF585E" w14:paraId="454745B5" w14:textId="77777777">
      <w:pPr>
        <w:ind w:left="720"/>
      </w:pPr>
      <w:r>
        <w:rPr>
          <w:noProof/>
        </w:rPr>
        <w:lastRenderedPageBreak/>
        <w:drawing>
          <wp:inline distT="114300" distB="114300" distL="114300" distR="114300" wp14:anchorId="016F3BC6" wp14:editId="2354DD9F">
            <wp:extent cx="3314700" cy="1838325"/>
            <wp:effectExtent l="0" t="0" r="0" b="0"/>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71"/>
                    <a:srcRect/>
                    <a:stretch>
                      <a:fillRect/>
                    </a:stretch>
                  </pic:blipFill>
                  <pic:spPr>
                    <a:xfrm>
                      <a:off x="0" y="0"/>
                      <a:ext cx="3314700" cy="1838325"/>
                    </a:xfrm>
                    <a:prstGeom prst="rect">
                      <a:avLst/>
                    </a:prstGeom>
                    <a:ln/>
                  </pic:spPr>
                </pic:pic>
              </a:graphicData>
            </a:graphic>
          </wp:inline>
        </w:drawing>
      </w:r>
    </w:p>
    <w:p w:rsidR="005025F6" w:rsidRDefault="00AF585E" w14:paraId="5A4A0FD6" w14:textId="77777777">
      <w:pPr>
        <w:pStyle w:val="Heading2"/>
        <w:rPr>
          <w:b/>
          <w:sz w:val="30"/>
          <w:szCs w:val="30"/>
        </w:rPr>
      </w:pPr>
      <w:bookmarkStart w:name="_Toc113467797" w:id="56"/>
      <w:r>
        <w:rPr>
          <w:b/>
          <w:sz w:val="30"/>
          <w:szCs w:val="30"/>
        </w:rPr>
        <w:t>T</w:t>
      </w:r>
      <w:r>
        <w:rPr>
          <w:b/>
          <w:sz w:val="30"/>
          <w:szCs w:val="30"/>
        </w:rPr>
        <w:t>ạ</w:t>
      </w:r>
      <w:r>
        <w:rPr>
          <w:b/>
          <w:sz w:val="30"/>
          <w:szCs w:val="30"/>
        </w:rPr>
        <w:t>o animation b</w:t>
      </w:r>
      <w:r>
        <w:rPr>
          <w:b/>
          <w:sz w:val="30"/>
          <w:szCs w:val="30"/>
        </w:rPr>
        <w:t>ằ</w:t>
      </w:r>
      <w:r>
        <w:rPr>
          <w:b/>
          <w:sz w:val="30"/>
          <w:szCs w:val="30"/>
        </w:rPr>
        <w:t>ng sprite sheet  (HuyenBNHE150346)[10/03/2022]</w:t>
      </w:r>
      <w:bookmarkEnd w:id="56"/>
    </w:p>
    <w:p w:rsidR="005025F6" w:rsidRDefault="00AF585E" w14:paraId="664E71D6" w14:textId="77777777">
      <w:pPr>
        <w:jc w:val="right"/>
        <w:rPr>
          <w:b/>
          <w:color w:val="6AA84F"/>
        </w:rPr>
      </w:pPr>
      <w:r>
        <w:rPr>
          <w:b/>
          <w:color w:val="6AA84F"/>
        </w:rPr>
        <w:t>Create: Bùi Ng</w:t>
      </w:r>
      <w:r>
        <w:rPr>
          <w:b/>
          <w:color w:val="6AA84F"/>
        </w:rPr>
        <w:t>ọ</w:t>
      </w:r>
      <w:r>
        <w:rPr>
          <w:b/>
          <w:color w:val="6AA84F"/>
        </w:rPr>
        <w:t>c Huy</w:t>
      </w:r>
      <w:r>
        <w:rPr>
          <w:b/>
          <w:color w:val="6AA84F"/>
        </w:rPr>
        <w:t>ề</w:t>
      </w:r>
      <w:r>
        <w:rPr>
          <w:b/>
          <w:color w:val="6AA84F"/>
        </w:rPr>
        <w:t>n HE150346</w:t>
      </w:r>
    </w:p>
    <w:p w:rsidR="005025F6" w:rsidRDefault="00AF585E" w14:paraId="6A720A90" w14:textId="77777777">
      <w:r>
        <w:t>Ngoài các cách t</w:t>
      </w:r>
      <w:r>
        <w:t>ạ</w:t>
      </w:r>
      <w:r>
        <w:t>o animation như đã đ</w:t>
      </w:r>
      <w:r>
        <w:t>ề</w:t>
      </w:r>
      <w:r>
        <w:t xml:space="preserve"> c</w:t>
      </w:r>
      <w:r>
        <w:t>ậ</w:t>
      </w:r>
      <w:r>
        <w:t>p phía trên, b</w:t>
      </w:r>
      <w:r>
        <w:t>ạ</w:t>
      </w:r>
      <w:r>
        <w:t>n cũng có th</w:t>
      </w:r>
      <w:r>
        <w:t>ể</w:t>
      </w:r>
      <w:r>
        <w:t xml:space="preserve"> t</w:t>
      </w:r>
      <w:r>
        <w:t>ạ</w:t>
      </w:r>
      <w:r>
        <w:t>o animation t</w:t>
      </w:r>
      <w:r>
        <w:t>ừ</w:t>
      </w:r>
      <w:r>
        <w:t xml:space="preserve"> Sprite sheet. Ccahs này khá đơn gi</w:t>
      </w:r>
      <w:r>
        <w:t>ả</w:t>
      </w:r>
      <w:r>
        <w:t>n và tương t</w:t>
      </w:r>
      <w:r>
        <w:t>ự</w:t>
      </w:r>
      <w:r>
        <w:t xml:space="preserve"> như cách </w:t>
      </w:r>
      <w:r>
        <w:t>t</w:t>
      </w:r>
      <w:r>
        <w:t>ạ</w:t>
      </w:r>
      <w:r>
        <w:t>o Tile map</w:t>
      </w:r>
    </w:p>
    <w:p w:rsidR="005025F6" w:rsidRDefault="00AF585E" w14:paraId="340C1EC3" w14:textId="77777777">
      <w:r>
        <w:rPr>
          <w:noProof/>
        </w:rPr>
        <w:drawing>
          <wp:inline distT="114300" distB="114300" distL="114300" distR="114300" wp14:anchorId="09C6DA33" wp14:editId="2CAD9B20">
            <wp:extent cx="4129088" cy="2640695"/>
            <wp:effectExtent l="0" t="0" r="0" b="0"/>
            <wp:docPr id="124"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172"/>
                    <a:srcRect/>
                    <a:stretch>
                      <a:fillRect/>
                    </a:stretch>
                  </pic:blipFill>
                  <pic:spPr>
                    <a:xfrm>
                      <a:off x="0" y="0"/>
                      <a:ext cx="4129088" cy="2640695"/>
                    </a:xfrm>
                    <a:prstGeom prst="rect">
                      <a:avLst/>
                    </a:prstGeom>
                    <a:ln/>
                  </pic:spPr>
                </pic:pic>
              </a:graphicData>
            </a:graphic>
          </wp:inline>
        </w:drawing>
      </w:r>
    </w:p>
    <w:p w:rsidR="005025F6" w:rsidRDefault="00AF585E" w14:paraId="5005009F" w14:textId="77777777">
      <w:r>
        <w:t>Bư</w:t>
      </w:r>
      <w:r>
        <w:t>ớ</w:t>
      </w:r>
      <w:r>
        <w:t xml:space="preserve">c 1: </w:t>
      </w:r>
      <w:r>
        <w:t>Ở</w:t>
      </w:r>
      <w:r>
        <w:t xml:space="preserve"> project panel, click ch</w:t>
      </w:r>
      <w:r>
        <w:t>ọ</w:t>
      </w:r>
      <w:r>
        <w:t>n Sprite sheet. Trong Inspector panel, ph</w:t>
      </w:r>
      <w:r>
        <w:t>ầ</w:t>
      </w:r>
      <w:r>
        <w:t>n Sprite mode, ch</w:t>
      </w:r>
      <w:r>
        <w:t>ọ</w:t>
      </w:r>
      <w:r>
        <w:t>n Multiple</w:t>
      </w:r>
    </w:p>
    <w:p w:rsidR="005025F6" w:rsidRDefault="00AF585E" w14:paraId="6AF5AF2C" w14:textId="77777777">
      <w:r>
        <w:rPr>
          <w:noProof/>
        </w:rPr>
        <w:drawing>
          <wp:inline distT="114300" distB="114300" distL="114300" distR="114300" wp14:anchorId="1B24EC7D" wp14:editId="729128AC">
            <wp:extent cx="3810000" cy="1323975"/>
            <wp:effectExtent l="0" t="0" r="0" b="0"/>
            <wp:docPr id="13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173"/>
                    <a:srcRect/>
                    <a:stretch>
                      <a:fillRect/>
                    </a:stretch>
                  </pic:blipFill>
                  <pic:spPr>
                    <a:xfrm>
                      <a:off x="0" y="0"/>
                      <a:ext cx="3810000" cy="1323975"/>
                    </a:xfrm>
                    <a:prstGeom prst="rect">
                      <a:avLst/>
                    </a:prstGeom>
                    <a:ln/>
                  </pic:spPr>
                </pic:pic>
              </a:graphicData>
            </a:graphic>
          </wp:inline>
        </w:drawing>
      </w:r>
    </w:p>
    <w:p w:rsidR="005025F6" w:rsidRDefault="005025F6" w14:paraId="6E4E1BE6" w14:textId="77777777"/>
    <w:p w:rsidR="005025F6" w:rsidRDefault="00AF585E" w14:paraId="45913C91" w14:textId="77777777">
      <w:r>
        <w:t>Bư</w:t>
      </w:r>
      <w:r>
        <w:t>ớ</w:t>
      </w:r>
      <w:r>
        <w:t>c 2: Ch</w:t>
      </w:r>
      <w:r>
        <w:t>ỉ</w:t>
      </w:r>
      <w:r>
        <w:t>nh Pixels per unit thích h</w:t>
      </w:r>
      <w:r>
        <w:t>ợ</w:t>
      </w:r>
      <w:r>
        <w:t>p (pixels per unit là height và width c</w:t>
      </w:r>
      <w:r>
        <w:t>ủ</w:t>
      </w:r>
      <w:r>
        <w:t xml:space="preserve">a sprite, image). </w:t>
      </w:r>
      <w:r>
        <w:t>Ở</w:t>
      </w:r>
      <w:r>
        <w:t xml:space="preserve"> đây mình ch</w:t>
      </w:r>
      <w:r>
        <w:t>ọ</w:t>
      </w:r>
      <w:r>
        <w:t>n 100, sau đó nh</w:t>
      </w:r>
      <w:r>
        <w:t>ấ</w:t>
      </w:r>
      <w:r>
        <w:t>n Appl</w:t>
      </w:r>
      <w:r>
        <w:t>y</w:t>
      </w:r>
    </w:p>
    <w:p w:rsidR="005025F6" w:rsidRDefault="00AF585E" w14:paraId="6FCD63CF" w14:textId="77777777">
      <w:r>
        <w:t>Bư</w:t>
      </w:r>
      <w:r>
        <w:t>ớ</w:t>
      </w:r>
      <w:r>
        <w:t>c 3: Ch</w:t>
      </w:r>
      <w:r>
        <w:t>ọ</w:t>
      </w:r>
      <w:r>
        <w:t>n Sprite editor. Trong Sprite editor panel, ch</w:t>
      </w:r>
      <w:r>
        <w:t>ọ</w:t>
      </w:r>
      <w:r>
        <w:t>n Type là Grid by cell size, đi</w:t>
      </w:r>
      <w:r>
        <w:t>ề</w:t>
      </w:r>
      <w:r>
        <w:t>u ch</w:t>
      </w:r>
      <w:r>
        <w:t>ỉ</w:t>
      </w:r>
      <w:r>
        <w:t>nh pixel size cho phù h</w:t>
      </w:r>
      <w:r>
        <w:t>ợ</w:t>
      </w:r>
      <w:r>
        <w:t>p r</w:t>
      </w:r>
      <w:r>
        <w:t>ồ</w:t>
      </w:r>
      <w:r>
        <w:t>i ch</w:t>
      </w:r>
      <w:r>
        <w:t>ọ</w:t>
      </w:r>
      <w:r>
        <w:t>n Apply</w:t>
      </w:r>
    </w:p>
    <w:p w:rsidR="005025F6" w:rsidRDefault="00AF585E" w14:paraId="357AF3F0" w14:textId="77777777">
      <w:r>
        <w:rPr>
          <w:noProof/>
        </w:rPr>
        <w:lastRenderedPageBreak/>
        <w:drawing>
          <wp:inline distT="114300" distB="114300" distL="114300" distR="114300" wp14:anchorId="45D24BF4" wp14:editId="2FB89C72">
            <wp:extent cx="5162550" cy="2619375"/>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74"/>
                    <a:srcRect/>
                    <a:stretch>
                      <a:fillRect/>
                    </a:stretch>
                  </pic:blipFill>
                  <pic:spPr>
                    <a:xfrm>
                      <a:off x="0" y="0"/>
                      <a:ext cx="5162550" cy="2619375"/>
                    </a:xfrm>
                    <a:prstGeom prst="rect">
                      <a:avLst/>
                    </a:prstGeom>
                    <a:ln/>
                  </pic:spPr>
                </pic:pic>
              </a:graphicData>
            </a:graphic>
          </wp:inline>
        </w:drawing>
      </w:r>
    </w:p>
    <w:p w:rsidR="005025F6" w:rsidRDefault="00AF585E" w14:paraId="48ECFBDA" w14:textId="77777777">
      <w:r>
        <w:rPr>
          <w:noProof/>
        </w:rPr>
        <w:drawing>
          <wp:inline distT="114300" distB="114300" distL="114300" distR="114300" wp14:anchorId="58567BDB" wp14:editId="08DA747A">
            <wp:extent cx="3638550" cy="17907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75"/>
                    <a:srcRect/>
                    <a:stretch>
                      <a:fillRect/>
                    </a:stretch>
                  </pic:blipFill>
                  <pic:spPr>
                    <a:xfrm>
                      <a:off x="0" y="0"/>
                      <a:ext cx="3638550" cy="1790700"/>
                    </a:xfrm>
                    <a:prstGeom prst="rect">
                      <a:avLst/>
                    </a:prstGeom>
                    <a:ln/>
                  </pic:spPr>
                </pic:pic>
              </a:graphicData>
            </a:graphic>
          </wp:inline>
        </w:drawing>
      </w:r>
    </w:p>
    <w:p w:rsidR="005025F6" w:rsidRDefault="005025F6" w14:paraId="4686C6D7" w14:textId="77777777"/>
    <w:p w:rsidR="005025F6" w:rsidRDefault="00AF585E" w14:paraId="3B870E7B" w14:textId="77777777">
      <w:r>
        <w:t>Bư</w:t>
      </w:r>
      <w:r>
        <w:t>ớ</w:t>
      </w:r>
      <w:r>
        <w:t>c 4: Kéo th</w:t>
      </w:r>
      <w:r>
        <w:t>ả</w:t>
      </w:r>
      <w:r>
        <w:t xml:space="preserve"> Sprite sheet t</w:t>
      </w:r>
      <w:r>
        <w:t>ừ</w:t>
      </w:r>
      <w:r>
        <w:t xml:space="preserve"> Project panel vào Scene, v</w:t>
      </w:r>
      <w:r>
        <w:t>ậ</w:t>
      </w:r>
      <w:r>
        <w:t>y là b</w:t>
      </w:r>
      <w:r>
        <w:t>ạ</w:t>
      </w:r>
      <w:r>
        <w:t>n đã t</w:t>
      </w:r>
      <w:r>
        <w:t>ạ</w:t>
      </w:r>
      <w:r>
        <w:t>o ra đư</w:t>
      </w:r>
      <w:r>
        <w:t>ợ</w:t>
      </w:r>
      <w:r>
        <w:t>c 1 animation b</w:t>
      </w:r>
      <w:r>
        <w:t>ằ</w:t>
      </w:r>
      <w:r>
        <w:t>ng sprite sheet</w:t>
      </w:r>
    </w:p>
    <w:p w:rsidR="005025F6" w:rsidRDefault="00AF585E" w14:paraId="47435F7F" w14:textId="77777777">
      <w:r>
        <w:rPr>
          <w:noProof/>
        </w:rPr>
        <w:drawing>
          <wp:inline distT="114300" distB="114300" distL="114300" distR="114300" wp14:anchorId="3FB31FB9" wp14:editId="55D4C6E9">
            <wp:extent cx="3109913" cy="2743129"/>
            <wp:effectExtent l="0" t="0" r="0" b="0"/>
            <wp:docPr id="125" name="image129.gif"/>
            <wp:cNvGraphicFramePr/>
            <a:graphic xmlns:a="http://schemas.openxmlformats.org/drawingml/2006/main">
              <a:graphicData uri="http://schemas.openxmlformats.org/drawingml/2006/picture">
                <pic:pic xmlns:pic="http://schemas.openxmlformats.org/drawingml/2006/picture">
                  <pic:nvPicPr>
                    <pic:cNvPr id="0" name="image129.gif"/>
                    <pic:cNvPicPr preferRelativeResize="0"/>
                  </pic:nvPicPr>
                  <pic:blipFill>
                    <a:blip r:embed="rId176"/>
                    <a:srcRect/>
                    <a:stretch>
                      <a:fillRect/>
                    </a:stretch>
                  </pic:blipFill>
                  <pic:spPr>
                    <a:xfrm>
                      <a:off x="0" y="0"/>
                      <a:ext cx="3109913" cy="2743129"/>
                    </a:xfrm>
                    <a:prstGeom prst="rect">
                      <a:avLst/>
                    </a:prstGeom>
                    <a:ln/>
                  </pic:spPr>
                </pic:pic>
              </a:graphicData>
            </a:graphic>
          </wp:inline>
        </w:drawing>
      </w:r>
    </w:p>
    <w:p w:rsidR="005025F6" w:rsidRDefault="005025F6" w14:paraId="7EB36AAB" w14:textId="77777777"/>
    <w:p w:rsidR="005025F6" w:rsidRDefault="005025F6" w14:paraId="441012AA" w14:textId="77777777"/>
    <w:p w:rsidR="005025F6" w:rsidRDefault="005025F6" w14:paraId="37A8D701" w14:textId="77777777"/>
    <w:p w:rsidR="005025F6" w:rsidRDefault="00AF585E" w14:paraId="634D13A2" w14:textId="77777777">
      <w:pPr>
        <w:pStyle w:val="Heading2"/>
        <w:keepNext w:val="0"/>
        <w:keepLines w:val="0"/>
        <w:spacing w:after="80"/>
        <w:rPr>
          <w:b/>
          <w:sz w:val="34"/>
          <w:szCs w:val="34"/>
        </w:rPr>
      </w:pPr>
      <w:bookmarkStart w:name="_Toc113467798" w:id="57"/>
      <w:r>
        <w:rPr>
          <w:b/>
          <w:sz w:val="34"/>
          <w:szCs w:val="34"/>
        </w:rPr>
        <w:lastRenderedPageBreak/>
        <w:t>Copy Paste Component value (GiangNTHE153046) [23/03/2022]</w:t>
      </w:r>
      <w:bookmarkEnd w:id="57"/>
    </w:p>
    <w:p w:rsidR="005025F6" w:rsidRDefault="00AF585E" w14:paraId="1EF718A0" w14:textId="77777777">
      <w:pPr>
        <w:spacing w:before="240" w:after="240"/>
        <w:jc w:val="right"/>
      </w:pPr>
      <w:r>
        <w:rPr>
          <w:i/>
          <w:color w:val="38761D"/>
        </w:rPr>
        <w:t>Nguyen The Giang - GiangNTHE153046</w:t>
      </w:r>
    </w:p>
    <w:p w:rsidR="005025F6" w:rsidRDefault="00AF585E" w14:paraId="087885C0" w14:textId="77777777">
      <w:pPr>
        <w:spacing w:before="240" w:after="240"/>
      </w:pPr>
      <w:r>
        <w:t>-</w:t>
      </w:r>
      <w:r>
        <w:rPr>
          <w:sz w:val="14"/>
          <w:szCs w:val="14"/>
        </w:rPr>
        <w:t xml:space="preserve">        </w:t>
      </w:r>
      <w:r>
        <w:t>Khi b</w:t>
      </w:r>
      <w:r>
        <w:t>ạ</w:t>
      </w:r>
      <w:r>
        <w:t>n đang ch</w:t>
      </w:r>
      <w:r>
        <w:t>ạ</w:t>
      </w:r>
      <w:r>
        <w:t>y Game, mà mu</w:t>
      </w:r>
      <w:r>
        <w:t>ố</w:t>
      </w:r>
      <w:r>
        <w:t>n ch</w:t>
      </w:r>
      <w:r>
        <w:t>ỉ</w:t>
      </w:r>
      <w:r>
        <w:t>nh s</w:t>
      </w:r>
      <w:r>
        <w:t>ử</w:t>
      </w:r>
      <w:r>
        <w:t>a các thông s</w:t>
      </w:r>
      <w:r>
        <w:t>ố</w:t>
      </w:r>
      <w:r>
        <w:t xml:space="preserve"> c</w:t>
      </w:r>
      <w:r>
        <w:t>ủ</w:t>
      </w:r>
      <w:r>
        <w:t>a Game, thì đ</w:t>
      </w:r>
      <w:r>
        <w:t>ế</w:t>
      </w:r>
      <w:r>
        <w:t>n khi b</w:t>
      </w:r>
      <w:r>
        <w:t>ạ</w:t>
      </w:r>
      <w:r>
        <w:t>n d</w:t>
      </w:r>
      <w:r>
        <w:t>ừ</w:t>
      </w:r>
      <w:r>
        <w:t>ng Game, các giá tr</w:t>
      </w:r>
      <w:r>
        <w:t>ị</w:t>
      </w:r>
      <w:r>
        <w:t xml:space="preserve"> đó s</w:t>
      </w:r>
      <w:r>
        <w:t>ẽ</w:t>
      </w:r>
      <w:r>
        <w:t xml:space="preserve"> b</w:t>
      </w:r>
      <w:r>
        <w:t>ị</w:t>
      </w:r>
      <w:r>
        <w:t xml:space="preserve"> reset l</w:t>
      </w:r>
      <w:r>
        <w:t>ạ</w:t>
      </w:r>
      <w:r>
        <w:t>i lúc ban đ</w:t>
      </w:r>
      <w:r>
        <w:t>ầ</w:t>
      </w:r>
      <w:r>
        <w:t>u, các thay đ</w:t>
      </w:r>
      <w:r>
        <w:t>ổ</w:t>
      </w:r>
      <w:r>
        <w:t xml:space="preserve">i </w:t>
      </w:r>
      <w:r>
        <w:t>s</w:t>
      </w:r>
      <w:r>
        <w:t>ẽ</w:t>
      </w:r>
      <w:r>
        <w:t xml:space="preserve"> bi</w:t>
      </w:r>
      <w:r>
        <w:t>ế</w:t>
      </w:r>
      <w:r>
        <w:t>n m</w:t>
      </w:r>
      <w:r>
        <w:t>ấ</w:t>
      </w:r>
      <w:r>
        <w:t>t.</w:t>
      </w:r>
    </w:p>
    <w:p w:rsidR="005025F6" w:rsidRDefault="00AF585E" w14:paraId="12AFBF24" w14:textId="77777777">
      <w:pPr>
        <w:spacing w:before="240" w:after="240"/>
      </w:pPr>
      <w:r>
        <w:rPr>
          <w:noProof/>
        </w:rPr>
        <w:drawing>
          <wp:inline distT="114300" distB="114300" distL="114300" distR="114300" wp14:anchorId="5EDFB627" wp14:editId="475BEA62">
            <wp:extent cx="4863092" cy="3236230"/>
            <wp:effectExtent l="0" t="0" r="0" b="0"/>
            <wp:docPr id="41" name="image40.gif"/>
            <wp:cNvGraphicFramePr/>
            <a:graphic xmlns:a="http://schemas.openxmlformats.org/drawingml/2006/main">
              <a:graphicData uri="http://schemas.openxmlformats.org/drawingml/2006/picture">
                <pic:pic xmlns:pic="http://schemas.openxmlformats.org/drawingml/2006/picture">
                  <pic:nvPicPr>
                    <pic:cNvPr id="0" name="image40.gif"/>
                    <pic:cNvPicPr preferRelativeResize="0"/>
                  </pic:nvPicPr>
                  <pic:blipFill>
                    <a:blip r:embed="rId177"/>
                    <a:srcRect/>
                    <a:stretch>
                      <a:fillRect/>
                    </a:stretch>
                  </pic:blipFill>
                  <pic:spPr>
                    <a:xfrm>
                      <a:off x="0" y="0"/>
                      <a:ext cx="4863092" cy="3236230"/>
                    </a:xfrm>
                    <a:prstGeom prst="rect">
                      <a:avLst/>
                    </a:prstGeom>
                    <a:ln/>
                  </pic:spPr>
                </pic:pic>
              </a:graphicData>
            </a:graphic>
          </wp:inline>
        </w:drawing>
      </w:r>
    </w:p>
    <w:p w:rsidR="005025F6" w:rsidRDefault="00AF585E" w14:paraId="7B4477E1" w14:textId="77777777">
      <w:pPr>
        <w:spacing w:before="240" w:after="240"/>
      </w:pPr>
      <w:r>
        <w:t>-</w:t>
      </w:r>
      <w:r>
        <w:rPr>
          <w:sz w:val="14"/>
          <w:szCs w:val="14"/>
        </w:rPr>
        <w:t xml:space="preserve">        </w:t>
      </w:r>
      <w:r>
        <w:t>N</w:t>
      </w:r>
      <w:r>
        <w:t>ế</w:t>
      </w:r>
      <w:r>
        <w:t>u như b</w:t>
      </w:r>
      <w:r>
        <w:t>ạ</w:t>
      </w:r>
      <w:r>
        <w:t>n mu</w:t>
      </w:r>
      <w:r>
        <w:t>ố</w:t>
      </w:r>
      <w:r>
        <w:t>n lưu l</w:t>
      </w:r>
      <w:r>
        <w:t>ạ</w:t>
      </w:r>
      <w:r>
        <w:t>i các thay đ</w:t>
      </w:r>
      <w:r>
        <w:t>ổ</w:t>
      </w:r>
      <w:r>
        <w:t>i đó thì ch</w:t>
      </w:r>
      <w:r>
        <w:t>ỉ</w:t>
      </w:r>
      <w:r>
        <w:t xml:space="preserve"> c</w:t>
      </w:r>
      <w:r>
        <w:t>ầ</w:t>
      </w:r>
      <w:r>
        <w:t>n làm như sau:</w:t>
      </w:r>
    </w:p>
    <w:p w:rsidR="005025F6" w:rsidRDefault="00AF585E" w14:paraId="0CB7EE99" w14:textId="77777777">
      <w:pPr>
        <w:spacing w:before="240" w:after="240"/>
        <w:ind w:left="1440"/>
        <w:rPr>
          <w:color w:val="0070C0"/>
        </w:rPr>
      </w:pPr>
      <w:r>
        <w:rPr>
          <w:rFonts w:ascii="Courier New" w:hAnsi="Courier New" w:eastAsia="Courier New" w:cs="Courier New"/>
        </w:rPr>
        <w:t>o</w:t>
      </w:r>
      <w:r>
        <w:rPr>
          <w:rFonts w:ascii="Times New Roman" w:hAnsi="Times New Roman" w:eastAsia="Times New Roman" w:cs="Times New Roman"/>
          <w:sz w:val="14"/>
          <w:szCs w:val="14"/>
        </w:rPr>
        <w:t xml:space="preserve">   </w:t>
      </w:r>
      <w:r>
        <w:t>(Khi Game đang ch</w:t>
      </w:r>
      <w:r>
        <w:t>ạ</w:t>
      </w:r>
      <w:r>
        <w:t>y, và b</w:t>
      </w:r>
      <w:r>
        <w:t>ạ</w:t>
      </w:r>
      <w:r>
        <w:t>n đã th</w:t>
      </w:r>
      <w:r>
        <w:t>ự</w:t>
      </w:r>
      <w:r>
        <w:t>c hi</w:t>
      </w:r>
      <w:r>
        <w:t>ệ</w:t>
      </w:r>
      <w:r>
        <w:t>n thay đ</w:t>
      </w:r>
      <w:r>
        <w:t>ổ</w:t>
      </w:r>
      <w:r>
        <w:t xml:space="preserve">i) </w:t>
      </w:r>
      <w:r>
        <w:rPr>
          <w:color w:val="0070C0"/>
        </w:rPr>
        <w:t>Chu</w:t>
      </w:r>
      <w:r>
        <w:rPr>
          <w:color w:val="0070C0"/>
        </w:rPr>
        <w:t>ộ</w:t>
      </w:r>
      <w:r>
        <w:rPr>
          <w:color w:val="0070C0"/>
        </w:rPr>
        <w:t>t ph</w:t>
      </w:r>
      <w:r>
        <w:rPr>
          <w:color w:val="0070C0"/>
        </w:rPr>
        <w:t>ả</w:t>
      </w:r>
      <w:r>
        <w:rPr>
          <w:color w:val="0070C0"/>
        </w:rPr>
        <w:t xml:space="preserve">i </w:t>
      </w:r>
      <w:r>
        <w:t xml:space="preserve">vào </w:t>
      </w:r>
      <w:r>
        <w:rPr>
          <w:color w:val="0070C0"/>
        </w:rPr>
        <w:t xml:space="preserve">Component </w:t>
      </w:r>
      <w:r>
        <w:t>b</w:t>
      </w:r>
      <w:r>
        <w:t>ạ</w:t>
      </w:r>
      <w:r>
        <w:t>n đã thay đ</w:t>
      </w:r>
      <w:r>
        <w:t>ổ</w:t>
      </w:r>
      <w:r>
        <w:t xml:space="preserve">i </w:t>
      </w:r>
      <w:r>
        <w:rPr>
          <w:rFonts w:ascii="MS Mincho" w:hAnsi="MS Mincho" w:eastAsia="MS Mincho" w:cs="MS Mincho"/>
        </w:rPr>
        <w:t>→</w:t>
      </w:r>
      <w:r>
        <w:t xml:space="preserve"> Ch</w:t>
      </w:r>
      <w:r>
        <w:t>ọ</w:t>
      </w:r>
      <w:r>
        <w:t xml:space="preserve">n </w:t>
      </w:r>
      <w:r>
        <w:rPr>
          <w:color w:val="0070C0"/>
        </w:rPr>
        <w:t>Copy Component</w:t>
      </w:r>
    </w:p>
    <w:p w:rsidR="005025F6" w:rsidRDefault="00AF585E" w14:paraId="074920CD" w14:textId="77777777">
      <w:pPr>
        <w:spacing w:before="240" w:after="240"/>
        <w:ind w:left="1440"/>
        <w:rPr>
          <w:color w:val="0070C0"/>
        </w:rPr>
      </w:pPr>
      <w:r>
        <w:rPr>
          <w:rFonts w:ascii="Courier New" w:hAnsi="Courier New" w:eastAsia="Courier New" w:cs="Courier New"/>
        </w:rPr>
        <w:t>o</w:t>
      </w:r>
      <w:r>
        <w:rPr>
          <w:rFonts w:ascii="Times New Roman" w:hAnsi="Times New Roman" w:eastAsia="Times New Roman" w:cs="Times New Roman"/>
          <w:sz w:val="14"/>
          <w:szCs w:val="14"/>
        </w:rPr>
        <w:t xml:space="preserve">   </w:t>
      </w:r>
      <w:r>
        <w:t>(Khi Game đã k</w:t>
      </w:r>
      <w:r>
        <w:t>ế</w:t>
      </w:r>
      <w:r>
        <w:t>t thúc, thay đ</w:t>
      </w:r>
      <w:r>
        <w:t>ổ</w:t>
      </w:r>
      <w:r>
        <w:t>i đã bi</w:t>
      </w:r>
      <w:r>
        <w:t>ế</w:t>
      </w:r>
      <w:r>
        <w:t xml:space="preserve">n </w:t>
      </w:r>
      <w:r>
        <w:t>m</w:t>
      </w:r>
      <w:r>
        <w:t>ấ</w:t>
      </w:r>
      <w:r>
        <w:t xml:space="preserve">t) </w:t>
      </w:r>
      <w:r>
        <w:rPr>
          <w:color w:val="0070C0"/>
        </w:rPr>
        <w:t>Chu</w:t>
      </w:r>
      <w:r>
        <w:rPr>
          <w:color w:val="0070C0"/>
        </w:rPr>
        <w:t>ộ</w:t>
      </w:r>
      <w:r>
        <w:rPr>
          <w:color w:val="0070C0"/>
        </w:rPr>
        <w:t>t ph</w:t>
      </w:r>
      <w:r>
        <w:rPr>
          <w:color w:val="0070C0"/>
        </w:rPr>
        <w:t>ả</w:t>
      </w:r>
      <w:r>
        <w:rPr>
          <w:color w:val="0070C0"/>
        </w:rPr>
        <w:t xml:space="preserve">i </w:t>
      </w:r>
      <w:r>
        <w:t xml:space="preserve">vào </w:t>
      </w:r>
      <w:r>
        <w:rPr>
          <w:color w:val="0070C0"/>
        </w:rPr>
        <w:t xml:space="preserve">Component </w:t>
      </w:r>
      <w:r>
        <w:t>b</w:t>
      </w:r>
      <w:r>
        <w:t>ạ</w:t>
      </w:r>
      <w:r>
        <w:t>n đã thay đ</w:t>
      </w:r>
      <w:r>
        <w:t>ổ</w:t>
      </w:r>
      <w:r>
        <w:t xml:space="preserve">i </w:t>
      </w:r>
      <w:r>
        <w:rPr>
          <w:rFonts w:ascii="MS Mincho" w:hAnsi="MS Mincho" w:eastAsia="MS Mincho" w:cs="MS Mincho"/>
        </w:rPr>
        <w:t>→</w:t>
      </w:r>
      <w:r>
        <w:t xml:space="preserve"> Ch</w:t>
      </w:r>
      <w:r>
        <w:t>ọ</w:t>
      </w:r>
      <w:r>
        <w:t xml:space="preserve">n </w:t>
      </w:r>
      <w:r>
        <w:rPr>
          <w:color w:val="0070C0"/>
        </w:rPr>
        <w:t>Paste Component Values</w:t>
      </w:r>
    </w:p>
    <w:p w:rsidR="005025F6" w:rsidRDefault="00AF585E" w14:paraId="1B7C1B50" w14:textId="77777777">
      <w:r>
        <w:rPr>
          <w:noProof/>
        </w:rPr>
        <w:lastRenderedPageBreak/>
        <w:drawing>
          <wp:inline distT="114300" distB="114300" distL="114300" distR="114300" wp14:anchorId="2C3B80E1" wp14:editId="01CBF1F6">
            <wp:extent cx="4916845" cy="3271838"/>
            <wp:effectExtent l="0" t="0" r="0" b="0"/>
            <wp:docPr id="33" name="image34.gif"/>
            <wp:cNvGraphicFramePr/>
            <a:graphic xmlns:a="http://schemas.openxmlformats.org/drawingml/2006/main">
              <a:graphicData uri="http://schemas.openxmlformats.org/drawingml/2006/picture">
                <pic:pic xmlns:pic="http://schemas.openxmlformats.org/drawingml/2006/picture">
                  <pic:nvPicPr>
                    <pic:cNvPr id="0" name="image34.gif"/>
                    <pic:cNvPicPr preferRelativeResize="0"/>
                  </pic:nvPicPr>
                  <pic:blipFill>
                    <a:blip r:embed="rId178"/>
                    <a:srcRect/>
                    <a:stretch>
                      <a:fillRect/>
                    </a:stretch>
                  </pic:blipFill>
                  <pic:spPr>
                    <a:xfrm>
                      <a:off x="0" y="0"/>
                      <a:ext cx="4916845" cy="3271838"/>
                    </a:xfrm>
                    <a:prstGeom prst="rect">
                      <a:avLst/>
                    </a:prstGeom>
                    <a:ln/>
                  </pic:spPr>
                </pic:pic>
              </a:graphicData>
            </a:graphic>
          </wp:inline>
        </w:drawing>
      </w:r>
    </w:p>
    <w:p w:rsidR="005025F6" w:rsidRDefault="005025F6" w14:paraId="03308071" w14:textId="77777777"/>
    <w:p w:rsidR="005025F6" w:rsidRDefault="005025F6" w14:paraId="76BC2140" w14:textId="77777777"/>
    <w:p w:rsidR="005025F6" w:rsidRDefault="00AF585E" w14:paraId="2A5488EB" w14:textId="77777777">
      <w:pPr>
        <w:pStyle w:val="Heading2"/>
        <w:keepNext w:val="0"/>
        <w:keepLines w:val="0"/>
        <w:spacing w:after="80"/>
        <w:rPr>
          <w:b/>
          <w:sz w:val="34"/>
          <w:szCs w:val="34"/>
        </w:rPr>
      </w:pPr>
      <w:bookmarkStart w:name="_Toc113467799" w:id="58"/>
      <w:r>
        <w:rPr>
          <w:b/>
          <w:sz w:val="34"/>
          <w:szCs w:val="34"/>
        </w:rPr>
        <w:t>Hide in Inspector (GiangNTHE153046) [24/03/2022]</w:t>
      </w:r>
      <w:bookmarkEnd w:id="58"/>
    </w:p>
    <w:p w:rsidR="005025F6" w:rsidRDefault="00AF585E" w14:paraId="081562BC" w14:textId="77777777">
      <w:pPr>
        <w:spacing w:before="240" w:after="240"/>
        <w:jc w:val="right"/>
      </w:pPr>
      <w:r>
        <w:rPr>
          <w:i/>
          <w:color w:val="38761D"/>
        </w:rPr>
        <w:t>Nguyen The Giang - GiangNTHE153046</w:t>
      </w:r>
    </w:p>
    <w:p w:rsidR="005025F6" w:rsidRDefault="00AF585E" w14:paraId="37798516" w14:textId="77777777">
      <w:pPr>
        <w:spacing w:before="240" w:after="240"/>
      </w:pPr>
      <w:r>
        <w:t>-</w:t>
      </w:r>
      <w:r>
        <w:rPr>
          <w:sz w:val="14"/>
          <w:szCs w:val="14"/>
        </w:rPr>
        <w:t xml:space="preserve">        </w:t>
      </w:r>
      <w:r>
        <w:t>Các b</w:t>
      </w:r>
      <w:r>
        <w:t>ạ</w:t>
      </w:r>
      <w:r>
        <w:t>n h</w:t>
      </w:r>
      <w:r>
        <w:t>ẳ</w:t>
      </w:r>
      <w:r>
        <w:t>n đã bi</w:t>
      </w:r>
      <w:r>
        <w:t>ế</w:t>
      </w:r>
      <w:r>
        <w:t xml:space="preserve">t, khi các </w:t>
      </w:r>
      <w:r>
        <w:rPr>
          <w:color w:val="E46C0A"/>
        </w:rPr>
        <w:t xml:space="preserve">Attribute </w:t>
      </w:r>
      <w:r>
        <w:t>c</w:t>
      </w:r>
      <w:r>
        <w:t>ủ</w:t>
      </w:r>
      <w:r>
        <w:t xml:space="preserve">a </w:t>
      </w:r>
      <w:r>
        <w:rPr>
          <w:color w:val="0070C0"/>
        </w:rPr>
        <w:t xml:space="preserve">Script </w:t>
      </w:r>
      <w:r>
        <w:t xml:space="preserve">là </w:t>
      </w:r>
      <w:r>
        <w:rPr>
          <w:color w:val="7030A0"/>
        </w:rPr>
        <w:t xml:space="preserve">public </w:t>
      </w:r>
      <w:r>
        <w:t>thì nó s</w:t>
      </w:r>
      <w:r>
        <w:t>ẽ</w:t>
      </w:r>
      <w:r>
        <w:t xml:space="preserve"> xu</w:t>
      </w:r>
      <w:r>
        <w:t>ấ</w:t>
      </w:r>
      <w:r>
        <w:t>t hi</w:t>
      </w:r>
      <w:r>
        <w:t>ệ</w:t>
      </w:r>
      <w:r>
        <w:t>n tro</w:t>
      </w:r>
      <w:r>
        <w:t xml:space="preserve">ng </w:t>
      </w:r>
      <w:r>
        <w:rPr>
          <w:color w:val="0070C0"/>
        </w:rPr>
        <w:t>Inspector</w:t>
      </w:r>
      <w:r>
        <w:t>, còn n</w:t>
      </w:r>
      <w:r>
        <w:t>ế</w:t>
      </w:r>
      <w:r>
        <w:t xml:space="preserve">u là </w:t>
      </w:r>
      <w:r>
        <w:rPr>
          <w:color w:val="7030A0"/>
        </w:rPr>
        <w:t xml:space="preserve">private </w:t>
      </w:r>
      <w:r>
        <w:t>thì nó s</w:t>
      </w:r>
      <w:r>
        <w:t>ẽ</w:t>
      </w:r>
      <w:r>
        <w:t xml:space="preserve"> </w:t>
      </w:r>
      <w:r>
        <w:t>ẩ</w:t>
      </w:r>
      <w:r>
        <w:t>n đi.</w:t>
      </w:r>
    </w:p>
    <w:p w:rsidR="005025F6" w:rsidRDefault="00AF585E" w14:paraId="4BF37F13" w14:textId="77777777">
      <w:pPr>
        <w:spacing w:before="240" w:after="240"/>
        <w:rPr>
          <w:b/>
          <w:color w:val="00B050"/>
        </w:rPr>
      </w:pPr>
      <w:r>
        <w:t>-</w:t>
      </w:r>
      <w:r>
        <w:rPr>
          <w:sz w:val="14"/>
          <w:szCs w:val="14"/>
        </w:rPr>
        <w:t xml:space="preserve">        </w:t>
      </w:r>
      <w:r>
        <w:t>Và b</w:t>
      </w:r>
      <w:r>
        <w:t>ạ</w:t>
      </w:r>
      <w:r>
        <w:t>n cũng bi</w:t>
      </w:r>
      <w:r>
        <w:t>ế</w:t>
      </w:r>
      <w:r>
        <w:t>t r</w:t>
      </w:r>
      <w:r>
        <w:t>ằ</w:t>
      </w:r>
      <w:r>
        <w:t>ng mình có th</w:t>
      </w:r>
      <w:r>
        <w:t>ể</w:t>
      </w:r>
      <w:r>
        <w:t xml:space="preserve"> làm các </w:t>
      </w:r>
      <w:r>
        <w:rPr>
          <w:color w:val="7030A0"/>
        </w:rPr>
        <w:t xml:space="preserve">private </w:t>
      </w:r>
      <w:r>
        <w:rPr>
          <w:color w:val="E46C0A"/>
        </w:rPr>
        <w:t xml:space="preserve">Attribute </w:t>
      </w:r>
      <w:r>
        <w:t>xu</w:t>
      </w:r>
      <w:r>
        <w:t>ấ</w:t>
      </w:r>
      <w:r>
        <w:t>t hi</w:t>
      </w:r>
      <w:r>
        <w:t>ệ</w:t>
      </w:r>
      <w:r>
        <w:t xml:space="preserve">n </w:t>
      </w:r>
      <w:r>
        <w:t>ở</w:t>
      </w:r>
      <w:r>
        <w:t xml:space="preserve"> </w:t>
      </w:r>
      <w:r>
        <w:rPr>
          <w:color w:val="0070C0"/>
        </w:rPr>
        <w:t xml:space="preserve">Inspector </w:t>
      </w:r>
      <w:r>
        <w:t>b</w:t>
      </w:r>
      <w:r>
        <w:t>ằ</w:t>
      </w:r>
      <w:r>
        <w:t>ng cách s</w:t>
      </w:r>
      <w:r>
        <w:t>ử</w:t>
      </w:r>
      <w:r>
        <w:t xml:space="preserve"> d</w:t>
      </w:r>
      <w:r>
        <w:t>ụ</w:t>
      </w:r>
      <w:r>
        <w:t xml:space="preserve">ng </w:t>
      </w:r>
      <w:r>
        <w:rPr>
          <w:b/>
          <w:color w:val="00B050"/>
        </w:rPr>
        <w:t>SerializeField</w:t>
      </w:r>
    </w:p>
    <w:p w:rsidR="005025F6" w:rsidRDefault="00AF585E" w14:paraId="575ECCD3" w14:textId="77777777">
      <w:pPr>
        <w:spacing w:before="240" w:after="240"/>
      </w:pPr>
      <w:r>
        <w:t xml:space="preserve"> </w:t>
      </w:r>
      <w:r>
        <w:rPr>
          <w:noProof/>
        </w:rPr>
        <w:drawing>
          <wp:inline distT="114300" distB="114300" distL="114300" distR="114300" wp14:anchorId="080E2304" wp14:editId="21621039">
            <wp:extent cx="3266978" cy="1629945"/>
            <wp:effectExtent l="0" t="0" r="0" b="0"/>
            <wp:docPr id="108"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9"/>
                    <a:srcRect/>
                    <a:stretch>
                      <a:fillRect/>
                    </a:stretch>
                  </pic:blipFill>
                  <pic:spPr>
                    <a:xfrm>
                      <a:off x="0" y="0"/>
                      <a:ext cx="3266978" cy="1629945"/>
                    </a:xfrm>
                    <a:prstGeom prst="rect">
                      <a:avLst/>
                    </a:prstGeom>
                    <a:ln/>
                  </pic:spPr>
                </pic:pic>
              </a:graphicData>
            </a:graphic>
          </wp:inline>
        </w:drawing>
      </w:r>
    </w:p>
    <w:p w:rsidR="005025F6" w:rsidRDefault="00AF585E" w14:paraId="6AE49B15" w14:textId="77777777">
      <w:pPr>
        <w:spacing w:before="240" w:after="240"/>
      </w:pPr>
      <w:r>
        <w:rPr>
          <w:noProof/>
        </w:rPr>
        <w:drawing>
          <wp:inline distT="114300" distB="114300" distL="114300" distR="114300" wp14:anchorId="4A1514EB" wp14:editId="25D04B22">
            <wp:extent cx="4024313" cy="1219914"/>
            <wp:effectExtent l="0" t="0" r="0" b="0"/>
            <wp:docPr id="73"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80"/>
                    <a:srcRect/>
                    <a:stretch>
                      <a:fillRect/>
                    </a:stretch>
                  </pic:blipFill>
                  <pic:spPr>
                    <a:xfrm>
                      <a:off x="0" y="0"/>
                      <a:ext cx="4024313" cy="1219914"/>
                    </a:xfrm>
                    <a:prstGeom prst="rect">
                      <a:avLst/>
                    </a:prstGeom>
                    <a:ln/>
                  </pic:spPr>
                </pic:pic>
              </a:graphicData>
            </a:graphic>
          </wp:inline>
        </w:drawing>
      </w:r>
    </w:p>
    <w:p w:rsidR="005025F6" w:rsidRDefault="00AF585E" w14:paraId="5F1E6C10" w14:textId="77777777">
      <w:pPr>
        <w:spacing w:before="240" w:after="240"/>
        <w:rPr>
          <w:b/>
          <w:color w:val="00B050"/>
        </w:rPr>
      </w:pPr>
      <w:r>
        <w:lastRenderedPageBreak/>
        <w:t>-</w:t>
      </w:r>
      <w:r>
        <w:rPr>
          <w:sz w:val="14"/>
          <w:szCs w:val="14"/>
        </w:rPr>
        <w:t xml:space="preserve">        </w:t>
      </w:r>
      <w:r>
        <w:t>Nhưng b</w:t>
      </w:r>
      <w:r>
        <w:t>ạ</w:t>
      </w:r>
      <w:r>
        <w:t>n cũng có th</w:t>
      </w:r>
      <w:r>
        <w:t>ể</w:t>
      </w:r>
      <w:r>
        <w:t xml:space="preserve"> làm đư</w:t>
      </w:r>
      <w:r>
        <w:t>ợ</w:t>
      </w:r>
      <w:r>
        <w:t>c đi</w:t>
      </w:r>
      <w:r>
        <w:t>ề</w:t>
      </w:r>
      <w:r>
        <w:t>u ngư</w:t>
      </w:r>
      <w:r>
        <w:t>ợ</w:t>
      </w:r>
      <w:r>
        <w:t>c l</w:t>
      </w:r>
      <w:r>
        <w:t>ạ</w:t>
      </w:r>
      <w:r>
        <w:t xml:space="preserve">i: </w:t>
      </w:r>
      <w:r>
        <w:t>ẩ</w:t>
      </w:r>
      <w:r>
        <w:t xml:space="preserve">n các </w:t>
      </w:r>
      <w:r>
        <w:rPr>
          <w:color w:val="7030A0"/>
        </w:rPr>
        <w:t xml:space="preserve">public </w:t>
      </w:r>
      <w:r>
        <w:rPr>
          <w:color w:val="E46C0A"/>
        </w:rPr>
        <w:t xml:space="preserve">Attribute </w:t>
      </w:r>
      <w:r>
        <w:t>kh</w:t>
      </w:r>
      <w:r>
        <w:t>ỏ</w:t>
      </w:r>
      <w:r>
        <w:t xml:space="preserve">i </w:t>
      </w:r>
      <w:r>
        <w:rPr>
          <w:color w:val="0070C0"/>
        </w:rPr>
        <w:t>Inspector</w:t>
      </w:r>
      <w:r>
        <w:t>: b</w:t>
      </w:r>
      <w:r>
        <w:t>ằ</w:t>
      </w:r>
      <w:r>
        <w:t>ng cách s</w:t>
      </w:r>
      <w:r>
        <w:t>ử</w:t>
      </w:r>
      <w:r>
        <w:t xml:space="preserve"> d</w:t>
      </w:r>
      <w:r>
        <w:t>ụ</w:t>
      </w:r>
      <w:r>
        <w:t xml:space="preserve">ng </w:t>
      </w:r>
      <w:r>
        <w:rPr>
          <w:b/>
          <w:color w:val="00B050"/>
        </w:rPr>
        <w:t>HideInInspector</w:t>
      </w:r>
    </w:p>
    <w:p w:rsidR="005025F6" w:rsidRDefault="00AF585E" w14:paraId="2D249055" w14:textId="77777777">
      <w:r>
        <w:rPr>
          <w:noProof/>
        </w:rPr>
        <w:drawing>
          <wp:inline distT="114300" distB="114300" distL="114300" distR="114300" wp14:anchorId="42DF2BB9" wp14:editId="069D1FEB">
            <wp:extent cx="3404661" cy="1610412"/>
            <wp:effectExtent l="0" t="0" r="0" b="0"/>
            <wp:docPr id="105"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181"/>
                    <a:srcRect/>
                    <a:stretch>
                      <a:fillRect/>
                    </a:stretch>
                  </pic:blipFill>
                  <pic:spPr>
                    <a:xfrm>
                      <a:off x="0" y="0"/>
                      <a:ext cx="3404661" cy="1610412"/>
                    </a:xfrm>
                    <a:prstGeom prst="rect">
                      <a:avLst/>
                    </a:prstGeom>
                    <a:ln/>
                  </pic:spPr>
                </pic:pic>
              </a:graphicData>
            </a:graphic>
          </wp:inline>
        </w:drawing>
      </w:r>
    </w:p>
    <w:p w:rsidR="005025F6" w:rsidRDefault="00AF585E" w14:paraId="6EC1E3A5" w14:textId="77777777">
      <w:r>
        <w:rPr>
          <w:noProof/>
        </w:rPr>
        <w:drawing>
          <wp:inline distT="114300" distB="114300" distL="114300" distR="114300" wp14:anchorId="54DE2754" wp14:editId="69979AC1">
            <wp:extent cx="4582383" cy="1537661"/>
            <wp:effectExtent l="0" t="0" r="0" b="0"/>
            <wp:docPr id="154"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182"/>
                    <a:srcRect/>
                    <a:stretch>
                      <a:fillRect/>
                    </a:stretch>
                  </pic:blipFill>
                  <pic:spPr>
                    <a:xfrm>
                      <a:off x="0" y="0"/>
                      <a:ext cx="4582383" cy="1537661"/>
                    </a:xfrm>
                    <a:prstGeom prst="rect">
                      <a:avLst/>
                    </a:prstGeom>
                    <a:ln/>
                  </pic:spPr>
                </pic:pic>
              </a:graphicData>
            </a:graphic>
          </wp:inline>
        </w:drawing>
      </w:r>
    </w:p>
    <w:p w:rsidR="005025F6" w:rsidRDefault="005025F6" w14:paraId="1F4717D2" w14:textId="77777777"/>
    <w:p w:rsidR="005025F6" w:rsidRDefault="005025F6" w14:paraId="056995E7" w14:textId="77777777"/>
    <w:p w:rsidR="005025F6" w:rsidRDefault="005025F6" w14:paraId="3EA884C0" w14:textId="77777777"/>
    <w:p w:rsidR="005025F6" w:rsidRDefault="005025F6" w14:paraId="61F99EAD" w14:textId="77777777"/>
    <w:p w:rsidR="005025F6" w:rsidRDefault="005025F6" w14:paraId="40494663" w14:textId="77777777"/>
    <w:p w:rsidR="005025F6" w:rsidRDefault="005025F6" w14:paraId="561E2140" w14:textId="77777777"/>
    <w:p w:rsidR="005025F6" w:rsidRDefault="005025F6" w14:paraId="5CEE738F" w14:textId="77777777"/>
    <w:p w:rsidR="005025F6" w:rsidRDefault="005025F6" w14:paraId="42D41096" w14:textId="77777777"/>
    <w:p w:rsidR="005025F6" w:rsidRDefault="005025F6" w14:paraId="5C8D29F3" w14:textId="77777777"/>
    <w:p w:rsidR="005025F6" w:rsidRDefault="005025F6" w14:paraId="2E8F38DA" w14:textId="77777777"/>
    <w:p w:rsidR="005025F6" w:rsidRDefault="005025F6" w14:paraId="4784DA69" w14:textId="77777777"/>
    <w:p w:rsidR="005025F6" w:rsidRDefault="005025F6" w14:paraId="4EBBD878" w14:textId="77777777"/>
    <w:p w:rsidR="005025F6" w:rsidRDefault="005025F6" w14:paraId="176C43C5" w14:textId="77777777"/>
    <w:p w:rsidR="005025F6" w:rsidRDefault="005025F6" w14:paraId="2F709DAE" w14:textId="77777777"/>
    <w:p w:rsidR="005025F6" w:rsidRDefault="005025F6" w14:paraId="0E5DF022" w14:textId="77777777"/>
    <w:p w:rsidR="005025F6" w:rsidRDefault="005025F6" w14:paraId="44D20C9C" w14:textId="77777777"/>
    <w:p w:rsidR="005025F6" w:rsidRDefault="005025F6" w14:paraId="493AA8B8" w14:textId="77777777"/>
    <w:p w:rsidR="005025F6" w:rsidRDefault="005025F6" w14:paraId="6A6771D5" w14:textId="77777777"/>
    <w:p w:rsidR="005025F6" w:rsidRDefault="005025F6" w14:paraId="1D86F42A" w14:textId="77777777"/>
    <w:p w:rsidR="005025F6" w:rsidRDefault="00AF585E" w14:paraId="5D51A56E" w14:textId="77777777">
      <w:pPr>
        <w:rPr>
          <w:b/>
        </w:rPr>
      </w:pPr>
      <w:r>
        <w:rPr>
          <w:b/>
        </w:rPr>
        <w:t>BUILD MOBILE (ANDROID) [DUCCH]</w:t>
      </w:r>
    </w:p>
    <w:p w:rsidR="005025F6" w:rsidRDefault="005025F6" w14:paraId="20445351" w14:textId="77777777">
      <w:pPr>
        <w:rPr>
          <w:b/>
        </w:rPr>
      </w:pPr>
    </w:p>
    <w:p w:rsidR="005025F6" w:rsidRDefault="00AF585E" w14:paraId="783D028B" w14:textId="77777777">
      <w:r>
        <w:t>B1: T</w:t>
      </w:r>
      <w:r>
        <w:t>ả</w:t>
      </w:r>
      <w:r>
        <w:t>i b</w:t>
      </w:r>
      <w:r>
        <w:t>ộ</w:t>
      </w:r>
      <w:r>
        <w:t xml:space="preserve"> android build support </w:t>
      </w:r>
      <w:r>
        <w:t>ở</w:t>
      </w:r>
      <w:r>
        <w:t xml:space="preserve"> m</w:t>
      </w:r>
      <w:r>
        <w:t>ụ</w:t>
      </w:r>
      <w:r>
        <w:t>c install trên màn hình unity hub</w:t>
      </w:r>
    </w:p>
    <w:p w:rsidR="005025F6" w:rsidRDefault="00AF585E" w14:paraId="57979092" w14:textId="77777777">
      <w:r>
        <w:rPr>
          <w:noProof/>
        </w:rPr>
        <w:lastRenderedPageBreak/>
        <w:drawing>
          <wp:inline distT="114300" distB="114300" distL="114300" distR="114300" wp14:anchorId="7818C4C3" wp14:editId="69416732">
            <wp:extent cx="5731200" cy="33274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3"/>
                    <a:srcRect/>
                    <a:stretch>
                      <a:fillRect/>
                    </a:stretch>
                  </pic:blipFill>
                  <pic:spPr>
                    <a:xfrm>
                      <a:off x="0" y="0"/>
                      <a:ext cx="5731200" cy="3327400"/>
                    </a:xfrm>
                    <a:prstGeom prst="rect">
                      <a:avLst/>
                    </a:prstGeom>
                    <a:ln/>
                  </pic:spPr>
                </pic:pic>
              </a:graphicData>
            </a:graphic>
          </wp:inline>
        </w:drawing>
      </w:r>
    </w:p>
    <w:p w:rsidR="005025F6" w:rsidRDefault="005025F6" w14:paraId="6C921777" w14:textId="77777777"/>
    <w:p w:rsidR="005025F6" w:rsidRDefault="005025F6" w14:paraId="3B9B15AF" w14:textId="77777777"/>
    <w:p w:rsidR="005025F6" w:rsidRDefault="00AF585E" w14:paraId="479BB251" w14:textId="77777777">
      <w:r>
        <w:t xml:space="preserve">B2: </w:t>
      </w:r>
      <w:r>
        <w:t>ở</w:t>
      </w:r>
      <w:r>
        <w:t xml:space="preserve"> c</w:t>
      </w:r>
      <w:r>
        <w:t>ử</w:t>
      </w:r>
      <w:r>
        <w:t>a s</w:t>
      </w:r>
      <w:r>
        <w:t>ố</w:t>
      </w:r>
      <w:r>
        <w:t xml:space="preserve"> c</w:t>
      </w:r>
      <w:r>
        <w:t>ủ</w:t>
      </w:r>
      <w:r>
        <w:t>a editor, ch</w:t>
      </w:r>
      <w:r>
        <w:t>ọ</w:t>
      </w:r>
      <w:r>
        <w:t>n</w:t>
      </w:r>
      <w:r>
        <w:t xml:space="preserve"> Edit -&gt; Preferences, kéo xu</w:t>
      </w:r>
      <w:r>
        <w:t>ố</w:t>
      </w:r>
      <w:r>
        <w:t>ng ki</w:t>
      </w:r>
      <w:r>
        <w:t>ể</w:t>
      </w:r>
      <w:r>
        <w:t>m tra thông tin đ</w:t>
      </w:r>
      <w:r>
        <w:t>ả</w:t>
      </w:r>
      <w:r>
        <w:t>m b</w:t>
      </w:r>
      <w:r>
        <w:t>ả</w:t>
      </w:r>
      <w:r>
        <w:t>o không có warning hay error</w:t>
      </w:r>
    </w:p>
    <w:p w:rsidR="005025F6" w:rsidRDefault="00AF585E" w14:paraId="3B149BCD" w14:textId="77777777">
      <w:r>
        <w:rPr>
          <w:noProof/>
        </w:rPr>
        <w:drawing>
          <wp:inline distT="114300" distB="114300" distL="114300" distR="114300" wp14:anchorId="0D20DAD5" wp14:editId="4077E5E9">
            <wp:extent cx="5731200" cy="4102100"/>
            <wp:effectExtent l="0" t="0" r="0" b="0"/>
            <wp:docPr id="104"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84"/>
                    <a:srcRect/>
                    <a:stretch>
                      <a:fillRect/>
                    </a:stretch>
                  </pic:blipFill>
                  <pic:spPr>
                    <a:xfrm>
                      <a:off x="0" y="0"/>
                      <a:ext cx="5731200" cy="4102100"/>
                    </a:xfrm>
                    <a:prstGeom prst="rect">
                      <a:avLst/>
                    </a:prstGeom>
                    <a:ln/>
                  </pic:spPr>
                </pic:pic>
              </a:graphicData>
            </a:graphic>
          </wp:inline>
        </w:drawing>
      </w:r>
    </w:p>
    <w:p w:rsidR="005025F6" w:rsidRDefault="00AF585E" w14:paraId="20A9E12A" w14:textId="77777777">
      <w:r>
        <w:t>B3: ch</w:t>
      </w:r>
      <w:r>
        <w:t>ọ</w:t>
      </w:r>
      <w:r>
        <w:t>n file -&gt; Build setting. Ch</w:t>
      </w:r>
      <w:r>
        <w:t>ọ</w:t>
      </w:r>
      <w:r>
        <w:t>n đ</w:t>
      </w:r>
      <w:r>
        <w:t>ủ</w:t>
      </w:r>
      <w:r>
        <w:t xml:space="preserve"> các scene trong project, ch</w:t>
      </w:r>
      <w:r>
        <w:t>ọ</w:t>
      </w:r>
      <w:r>
        <w:t>n platform là android.</w:t>
      </w:r>
    </w:p>
    <w:p w:rsidR="005025F6" w:rsidRDefault="005025F6" w14:paraId="302FCBFF" w14:textId="77777777"/>
    <w:p w:rsidR="005025F6" w:rsidRDefault="00AF585E" w14:paraId="34B1B0E8" w14:textId="77777777">
      <w:r>
        <w:t>B4: K</w:t>
      </w:r>
      <w:r>
        <w:t>ế</w:t>
      </w:r>
      <w:r>
        <w:t>t n</w:t>
      </w:r>
      <w:r>
        <w:t>ố</w:t>
      </w:r>
      <w:r>
        <w:t>i đi</w:t>
      </w:r>
      <w:r>
        <w:t>ệ</w:t>
      </w:r>
      <w:r>
        <w:t>n tho</w:t>
      </w:r>
      <w:r>
        <w:t>ạ</w:t>
      </w:r>
      <w:r>
        <w:t>i android vs máy tính (đi</w:t>
      </w:r>
      <w:r>
        <w:t>ệ</w:t>
      </w:r>
      <w:r>
        <w:t>n tho</w:t>
      </w:r>
      <w:r>
        <w:t>ạ</w:t>
      </w:r>
      <w:r>
        <w:t>i ph</w:t>
      </w:r>
      <w:r>
        <w:t>ả</w:t>
      </w:r>
      <w:r>
        <w:t>i đ</w:t>
      </w:r>
      <w:r>
        <w:t>ể</w:t>
      </w:r>
      <w:r>
        <w:t xml:space="preserve"> </w:t>
      </w:r>
      <w:r>
        <w:t>ở</w:t>
      </w:r>
      <w:r>
        <w:t xml:space="preserve"> ch</w:t>
      </w:r>
      <w:r>
        <w:t>ế</w:t>
      </w:r>
      <w:r>
        <w:t xml:space="preserve"> đ</w:t>
      </w:r>
      <w:r>
        <w:t>ộ</w:t>
      </w:r>
      <w:r>
        <w:t xml:space="preserve"> deve</w:t>
      </w:r>
      <w:r>
        <w:t>loper mode)</w:t>
      </w:r>
    </w:p>
    <w:p w:rsidR="005025F6" w:rsidRDefault="00AF585E" w14:paraId="1FDC81C2" w14:textId="77777777">
      <w:r>
        <w:lastRenderedPageBreak/>
        <w:t>Ở</w:t>
      </w:r>
      <w:r>
        <w:t xml:space="preserve"> m</w:t>
      </w:r>
      <w:r>
        <w:t>ụ</w:t>
      </w:r>
      <w:r>
        <w:t>c Run device ch</w:t>
      </w:r>
      <w:r>
        <w:t>ọ</w:t>
      </w:r>
      <w:r>
        <w:t>n tên đi</w:t>
      </w:r>
      <w:r>
        <w:t>ệ</w:t>
      </w:r>
      <w:r>
        <w:t>n tho</w:t>
      </w:r>
      <w:r>
        <w:t>ạ</w:t>
      </w:r>
      <w:r>
        <w:t>i c</w:t>
      </w:r>
      <w:r>
        <w:t>ủ</w:t>
      </w:r>
      <w:r>
        <w:t>a b</w:t>
      </w:r>
      <w:r>
        <w:t>ạ</w:t>
      </w:r>
      <w:r>
        <w:t xml:space="preserve">n. </w:t>
      </w:r>
    </w:p>
    <w:p w:rsidR="005025F6" w:rsidRDefault="00AF585E" w14:paraId="696AC245" w14:textId="77777777">
      <w:r>
        <w:t>Tick vào ô Development build đ</w:t>
      </w:r>
      <w:r>
        <w:t>ể</w:t>
      </w:r>
      <w:r>
        <w:t xml:space="preserve"> unity s</w:t>
      </w:r>
      <w:r>
        <w:t>ẽ</w:t>
      </w:r>
      <w:r>
        <w:t xml:space="preserve"> install project th</w:t>
      </w:r>
      <w:r>
        <w:t>ẳ</w:t>
      </w:r>
      <w:r>
        <w:t>ng vào thi</w:t>
      </w:r>
      <w:r>
        <w:t>ế</w:t>
      </w:r>
      <w:r>
        <w:t>t b</w:t>
      </w:r>
      <w:r>
        <w:t>ị</w:t>
      </w:r>
      <w:r>
        <w:t xml:space="preserve"> đư</w:t>
      </w:r>
      <w:r>
        <w:t>ợ</w:t>
      </w:r>
      <w:r>
        <w:t>c ch</w:t>
      </w:r>
      <w:r>
        <w:t>ọ</w:t>
      </w:r>
      <w:r>
        <w:t xml:space="preserve">n </w:t>
      </w:r>
    </w:p>
    <w:p w:rsidR="005025F6" w:rsidRDefault="00AF585E" w14:paraId="3FABC641" w14:textId="77777777">
      <w:r>
        <w:rPr>
          <w:noProof/>
        </w:rPr>
        <w:drawing>
          <wp:inline distT="114300" distB="114300" distL="114300" distR="114300" wp14:anchorId="52BBEEE4" wp14:editId="0EC8731A">
            <wp:extent cx="5731200" cy="4533900"/>
            <wp:effectExtent l="0" t="0" r="0" b="0"/>
            <wp:docPr id="136"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85"/>
                    <a:srcRect/>
                    <a:stretch>
                      <a:fillRect/>
                    </a:stretch>
                  </pic:blipFill>
                  <pic:spPr>
                    <a:xfrm>
                      <a:off x="0" y="0"/>
                      <a:ext cx="5731200" cy="4533900"/>
                    </a:xfrm>
                    <a:prstGeom prst="rect">
                      <a:avLst/>
                    </a:prstGeom>
                    <a:ln/>
                  </pic:spPr>
                </pic:pic>
              </a:graphicData>
            </a:graphic>
          </wp:inline>
        </w:drawing>
      </w:r>
    </w:p>
    <w:p w:rsidR="005025F6" w:rsidRDefault="005025F6" w14:paraId="3BE188C0" w14:textId="77777777"/>
    <w:p w:rsidR="005025F6" w:rsidRDefault="00AF585E" w14:paraId="5647FF1F" w14:textId="77777777">
      <w:r>
        <w:t>B5: (Đ</w:t>
      </w:r>
      <w:r>
        <w:t>ế</w:t>
      </w:r>
      <w:r>
        <w:t>n bư</w:t>
      </w:r>
      <w:r>
        <w:t>ớ</w:t>
      </w:r>
      <w:r>
        <w:t>c này có th</w:t>
      </w:r>
      <w:r>
        <w:t>ể</w:t>
      </w:r>
      <w:r>
        <w:t xml:space="preserve"> coi là xong tuy nhiên có th</w:t>
      </w:r>
      <w:r>
        <w:t>ể</w:t>
      </w:r>
      <w:r>
        <w:t xml:space="preserve"> tùy ch</w:t>
      </w:r>
      <w:r>
        <w:t>ỉ</w:t>
      </w:r>
      <w:r>
        <w:t xml:space="preserve">nh sâu hơn </w:t>
      </w:r>
      <w:r>
        <w:t>ở</w:t>
      </w:r>
      <w:r>
        <w:t xml:space="preserve"> các bư</w:t>
      </w:r>
      <w:r>
        <w:t>ớ</w:t>
      </w:r>
      <w:r>
        <w:t>c dư</w:t>
      </w:r>
      <w:r>
        <w:t>ớ</w:t>
      </w:r>
      <w:r>
        <w:t>i)</w:t>
      </w:r>
    </w:p>
    <w:p w:rsidR="005025F6" w:rsidRDefault="00AF585E" w14:paraId="23132C25" w14:textId="77777777">
      <w:r>
        <w:t>Build And Run đ</w:t>
      </w:r>
      <w:r>
        <w:t>ể</w:t>
      </w:r>
      <w:r>
        <w:t xml:space="preserve"> v</w:t>
      </w:r>
      <w:r>
        <w:t>ừ</w:t>
      </w:r>
      <w:r>
        <w:t>a install vào thi</w:t>
      </w:r>
      <w:r>
        <w:t>ế</w:t>
      </w:r>
      <w:r>
        <w:t>t b</w:t>
      </w:r>
      <w:r>
        <w:t>ị</w:t>
      </w:r>
      <w:r>
        <w:t xml:space="preserve"> và xu</w:t>
      </w:r>
      <w:r>
        <w:t>ấ</w:t>
      </w:r>
      <w:r>
        <w:t xml:space="preserve">t ra file apk </w:t>
      </w:r>
    </w:p>
    <w:p w:rsidR="005025F6" w:rsidRDefault="005025F6" w14:paraId="31913FCA" w14:textId="77777777"/>
    <w:p w:rsidR="005025F6" w:rsidRDefault="005025F6" w14:paraId="2C48F2A3" w14:textId="77777777"/>
    <w:p w:rsidR="005025F6" w:rsidRDefault="00AF585E" w14:paraId="05913148" w14:textId="77777777">
      <w:r>
        <w:t>Optional: trư</w:t>
      </w:r>
      <w:r>
        <w:t>ớ</w:t>
      </w:r>
      <w:r>
        <w:t>c khi ch</w:t>
      </w:r>
      <w:r>
        <w:t>ọ</w:t>
      </w:r>
      <w:r>
        <w:t>n Build and Run có th</w:t>
      </w:r>
      <w:r>
        <w:t>ể</w:t>
      </w:r>
      <w:r>
        <w:t xml:space="preserve"> vào Player Settings </w:t>
      </w:r>
      <w:r>
        <w:t>ở</w:t>
      </w:r>
      <w:r>
        <w:t xml:space="preserve"> góc dư</w:t>
      </w:r>
      <w:r>
        <w:t>ớ</w:t>
      </w:r>
      <w:r>
        <w:t>i trái</w:t>
      </w:r>
    </w:p>
    <w:p w:rsidR="005025F6" w:rsidRDefault="00AF585E" w14:paraId="2E1C575F" w14:textId="77777777">
      <w:r>
        <w:rPr>
          <w:noProof/>
        </w:rPr>
        <w:lastRenderedPageBreak/>
        <w:drawing>
          <wp:inline distT="114300" distB="114300" distL="114300" distR="114300" wp14:anchorId="3AF470DB" wp14:editId="4E9A552E">
            <wp:extent cx="5731200" cy="2971800"/>
            <wp:effectExtent l="0" t="0" r="0" b="0"/>
            <wp:docPr id="89"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186"/>
                    <a:srcRect/>
                    <a:stretch>
                      <a:fillRect/>
                    </a:stretch>
                  </pic:blipFill>
                  <pic:spPr>
                    <a:xfrm>
                      <a:off x="0" y="0"/>
                      <a:ext cx="5731200" cy="2971800"/>
                    </a:xfrm>
                    <a:prstGeom prst="rect">
                      <a:avLst/>
                    </a:prstGeom>
                    <a:ln/>
                  </pic:spPr>
                </pic:pic>
              </a:graphicData>
            </a:graphic>
          </wp:inline>
        </w:drawing>
      </w:r>
    </w:p>
    <w:p w:rsidR="005025F6" w:rsidRDefault="00AF585E" w14:paraId="1050A48B" w14:textId="77777777">
      <w:r>
        <w:t>Default Icon: là icon c</w:t>
      </w:r>
      <w:r>
        <w:t>ủ</w:t>
      </w:r>
      <w:r>
        <w:t xml:space="preserve">a app, </w:t>
      </w:r>
      <w:r>
        <w:t>ở</w:t>
      </w:r>
      <w:r>
        <w:t xml:space="preserve"> phía dư</w:t>
      </w:r>
      <w:r>
        <w:t>ớ</w:t>
      </w:r>
      <w:r>
        <w:t>i drop list icon cung c</w:t>
      </w:r>
      <w:r>
        <w:t>ấ</w:t>
      </w:r>
      <w:r>
        <w:t>p các tùy ch</w:t>
      </w:r>
      <w:r>
        <w:t>ỉ</w:t>
      </w:r>
      <w:r>
        <w:t>nh icon cho t</w:t>
      </w:r>
      <w:r>
        <w:t>ừ</w:t>
      </w:r>
      <w:r>
        <w:t>ng kích thư</w:t>
      </w:r>
      <w:r>
        <w:t>ớ</w:t>
      </w:r>
      <w:r>
        <w:t>c màn hình</w:t>
      </w:r>
    </w:p>
    <w:p w:rsidR="005025F6" w:rsidRDefault="005025F6" w14:paraId="00C5117C" w14:textId="77777777"/>
    <w:p w:rsidR="005025F6" w:rsidRDefault="00AF585E" w14:paraId="233C833D" w14:textId="77777777">
      <w:r>
        <w:rPr>
          <w:noProof/>
        </w:rPr>
        <w:drawing>
          <wp:inline distT="114300" distB="114300" distL="114300" distR="114300" wp14:anchorId="11C29477" wp14:editId="70C64908">
            <wp:extent cx="5731200" cy="4318000"/>
            <wp:effectExtent l="0" t="0" r="0" b="0"/>
            <wp:docPr id="90"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187"/>
                    <a:srcRect/>
                    <a:stretch>
                      <a:fillRect/>
                    </a:stretch>
                  </pic:blipFill>
                  <pic:spPr>
                    <a:xfrm>
                      <a:off x="0" y="0"/>
                      <a:ext cx="5731200" cy="4318000"/>
                    </a:xfrm>
                    <a:prstGeom prst="rect">
                      <a:avLst/>
                    </a:prstGeom>
                    <a:ln/>
                  </pic:spPr>
                </pic:pic>
              </a:graphicData>
            </a:graphic>
          </wp:inline>
        </w:drawing>
      </w:r>
    </w:p>
    <w:p w:rsidR="005025F6" w:rsidRDefault="00AF585E" w14:paraId="63836FAF" w14:textId="77777777">
      <w:r>
        <w:t>Resolution and Presentation: chú ý ph</w:t>
      </w:r>
      <w:r>
        <w:t>ầ</w:t>
      </w:r>
      <w:r>
        <w:t>n Orientation nên đ</w:t>
      </w:r>
      <w:r>
        <w:t>ể</w:t>
      </w:r>
      <w:r>
        <w:t xml:space="preserve"> auto rotation đ</w:t>
      </w:r>
      <w:r>
        <w:t>ể</w:t>
      </w:r>
      <w:r>
        <w:t xml:space="preserve"> phù h</w:t>
      </w:r>
      <w:r>
        <w:t>ợ</w:t>
      </w:r>
      <w:r>
        <w:t>p v</w:t>
      </w:r>
      <w:r>
        <w:t>ớ</w:t>
      </w:r>
      <w:r>
        <w:t>i xoay màn hình đi</w:t>
      </w:r>
      <w:r>
        <w:t>ệ</w:t>
      </w:r>
      <w:r>
        <w:t>n tho</w:t>
      </w:r>
      <w:r>
        <w:t>ạ</w:t>
      </w:r>
      <w:r>
        <w:t>i, m</w:t>
      </w:r>
      <w:r>
        <w:t>ộ</w:t>
      </w:r>
      <w:r>
        <w:t>t s</w:t>
      </w:r>
      <w:r>
        <w:t>ố</w:t>
      </w:r>
      <w:r>
        <w:t xml:space="preserve"> game làm theo chi</w:t>
      </w:r>
      <w:r>
        <w:t>ề</w:t>
      </w:r>
      <w:r>
        <w:t>u xoay d</w:t>
      </w:r>
      <w:r>
        <w:t>ọ</w:t>
      </w:r>
      <w:r>
        <w:t>c c</w:t>
      </w:r>
      <w:r>
        <w:t>ủ</w:t>
      </w:r>
      <w:r>
        <w:t>a màn hình thì nên đ</w:t>
      </w:r>
      <w:r>
        <w:t>ể</w:t>
      </w:r>
      <w:r>
        <w:t xml:space="preserve"> Portrait</w:t>
      </w:r>
    </w:p>
    <w:p w:rsidR="005025F6" w:rsidRDefault="00AF585E" w14:paraId="44607E94" w14:textId="77777777">
      <w:r>
        <w:rPr>
          <w:noProof/>
        </w:rPr>
        <w:lastRenderedPageBreak/>
        <w:drawing>
          <wp:inline distT="114300" distB="114300" distL="114300" distR="114300" wp14:anchorId="01ECB3C4" wp14:editId="70B9236B">
            <wp:extent cx="5731200" cy="4165600"/>
            <wp:effectExtent l="0" t="0" r="0" b="0"/>
            <wp:docPr id="61"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88"/>
                    <a:srcRect/>
                    <a:stretch>
                      <a:fillRect/>
                    </a:stretch>
                  </pic:blipFill>
                  <pic:spPr>
                    <a:xfrm>
                      <a:off x="0" y="0"/>
                      <a:ext cx="5731200" cy="4165600"/>
                    </a:xfrm>
                    <a:prstGeom prst="rect">
                      <a:avLst/>
                    </a:prstGeom>
                    <a:ln/>
                  </pic:spPr>
                </pic:pic>
              </a:graphicData>
            </a:graphic>
          </wp:inline>
        </w:drawing>
      </w:r>
    </w:p>
    <w:p w:rsidR="005025F6" w:rsidRDefault="00AF585E" w14:paraId="44E4C86F" w14:textId="77777777">
      <w:r>
        <w:t>Splash Image: s</w:t>
      </w:r>
      <w:r>
        <w:t>ẽ</w:t>
      </w:r>
      <w:r>
        <w:t xml:space="preserve"> là hình </w:t>
      </w:r>
      <w:r>
        <w:t>ả</w:t>
      </w:r>
      <w:r>
        <w:t>nh ho</w:t>
      </w:r>
      <w:r>
        <w:t>ặ</w:t>
      </w:r>
      <w:r>
        <w:t>c animation đ</w:t>
      </w:r>
      <w:r>
        <w:t>ầ</w:t>
      </w:r>
      <w:r>
        <w:t>u tiên khi m</w:t>
      </w:r>
      <w:r>
        <w:t>ở</w:t>
      </w:r>
      <w:r>
        <w:t xml:space="preserve"> game, khi k</w:t>
      </w:r>
      <w:r>
        <w:t>hông có default s</w:t>
      </w:r>
      <w:r>
        <w:t>ẽ</w:t>
      </w:r>
      <w:r>
        <w:t xml:space="preserve"> là logo c</w:t>
      </w:r>
      <w:r>
        <w:t>ủ</w:t>
      </w:r>
      <w:r>
        <w:t>a unity</w:t>
      </w:r>
    </w:p>
    <w:p w:rsidR="005025F6" w:rsidRDefault="005025F6" w14:paraId="17EA2DE8" w14:textId="77777777"/>
    <w:p w:rsidR="005025F6" w:rsidRDefault="00AF585E" w14:paraId="0DEFE01F" w14:textId="77777777">
      <w:r>
        <w:rPr>
          <w:noProof/>
        </w:rPr>
        <w:lastRenderedPageBreak/>
        <w:drawing>
          <wp:inline distT="114300" distB="114300" distL="114300" distR="114300" wp14:anchorId="0990A914" wp14:editId="0DB3095C">
            <wp:extent cx="5731200" cy="4216400"/>
            <wp:effectExtent l="0" t="0" r="0" b="0"/>
            <wp:docPr id="100"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89"/>
                    <a:srcRect/>
                    <a:stretch>
                      <a:fillRect/>
                    </a:stretch>
                  </pic:blipFill>
                  <pic:spPr>
                    <a:xfrm>
                      <a:off x="0" y="0"/>
                      <a:ext cx="5731200" cy="4216400"/>
                    </a:xfrm>
                    <a:prstGeom prst="rect">
                      <a:avLst/>
                    </a:prstGeom>
                    <a:ln/>
                  </pic:spPr>
                </pic:pic>
              </a:graphicData>
            </a:graphic>
          </wp:inline>
        </w:drawing>
      </w:r>
    </w:p>
    <w:p w:rsidR="005025F6" w:rsidRDefault="00AF585E" w14:paraId="4675B9A3" w14:textId="77777777">
      <w:r>
        <w:t>Other Setting: kéo xu</w:t>
      </w:r>
      <w:r>
        <w:t>ố</w:t>
      </w:r>
      <w:r>
        <w:t>ng có m</w:t>
      </w:r>
      <w:r>
        <w:t>ụ</w:t>
      </w:r>
      <w:r>
        <w:t>c Minimum API level, n</w:t>
      </w:r>
      <w:r>
        <w:t>ế</w:t>
      </w:r>
      <w:r>
        <w:t>u xu</w:t>
      </w:r>
      <w:r>
        <w:t>ấ</w:t>
      </w:r>
      <w:r>
        <w:t>t app đ</w:t>
      </w:r>
      <w:r>
        <w:t>ể</w:t>
      </w:r>
      <w:r>
        <w:t xml:space="preserve"> đăng lên google play store c</w:t>
      </w:r>
      <w:r>
        <w:t>ầ</w:t>
      </w:r>
      <w:r>
        <w:t>n ph</w:t>
      </w:r>
      <w:r>
        <w:t>ả</w:t>
      </w:r>
      <w:r>
        <w:t>i set minimum theo requirement c</w:t>
      </w:r>
      <w:r>
        <w:t>ủ</w:t>
      </w:r>
      <w:r>
        <w:t xml:space="preserve">a google, </w:t>
      </w:r>
      <w:r>
        <w:t>ở</w:t>
      </w:r>
      <w:r>
        <w:t xml:space="preserve"> th</w:t>
      </w:r>
      <w:r>
        <w:t>ờ</w:t>
      </w:r>
      <w:r>
        <w:t>i đi</w:t>
      </w:r>
      <w:r>
        <w:t>ể</w:t>
      </w:r>
      <w:r>
        <w:t>m hi</w:t>
      </w:r>
      <w:r>
        <w:t>ệ</w:t>
      </w:r>
      <w:r>
        <w:t>n t</w:t>
      </w:r>
      <w:r>
        <w:t>ạ</w:t>
      </w:r>
      <w:r>
        <w:t>i requirement đang là API level 29</w:t>
      </w:r>
    </w:p>
    <w:p w:rsidR="005025F6" w:rsidRDefault="00AF585E" w14:paraId="2D5F7AC8" w14:textId="77777777">
      <w:r>
        <w:t>Còn đ</w:t>
      </w:r>
      <w:r>
        <w:t>ể</w:t>
      </w:r>
      <w:r>
        <w:t xml:space="preserve"> chay test t</w:t>
      </w:r>
      <w:r>
        <w:t>rên các thi</w:t>
      </w:r>
      <w:r>
        <w:t>ế</w:t>
      </w:r>
      <w:r>
        <w:t>t b</w:t>
      </w:r>
      <w:r>
        <w:t>ị</w:t>
      </w:r>
      <w:r>
        <w:t xml:space="preserve"> android cũ c</w:t>
      </w:r>
      <w:r>
        <w:t>ầ</w:t>
      </w:r>
      <w:r>
        <w:t>n thay đ</w:t>
      </w:r>
      <w:r>
        <w:t>ổ</w:t>
      </w:r>
      <w:r>
        <w:t>i l</w:t>
      </w:r>
      <w:r>
        <w:t>ạ</w:t>
      </w:r>
      <w:r>
        <w:t>i API level th</w:t>
      </w:r>
      <w:r>
        <w:t>ấ</w:t>
      </w:r>
      <w:r>
        <w:t>p hơn</w:t>
      </w:r>
    </w:p>
    <w:p w:rsidR="005025F6" w:rsidRDefault="00AF585E" w14:paraId="42F618F5" w14:textId="77777777">
      <w:r>
        <w:t>Lưu ý: sau khi build trên máy th</w:t>
      </w:r>
      <w:r>
        <w:t>ấ</w:t>
      </w:r>
      <w:r>
        <w:t>y game b</w:t>
      </w:r>
      <w:r>
        <w:t>ị</w:t>
      </w:r>
      <w:r>
        <w:t xml:space="preserve"> lock </w:t>
      </w:r>
      <w:r>
        <w:t>ở</w:t>
      </w:r>
      <w:r>
        <w:t xml:space="preserve"> 30fps nên thêm dòng Application.targetFrameRate = … đ</w:t>
      </w:r>
      <w:r>
        <w:t>ể</w:t>
      </w:r>
      <w:r>
        <w:t xml:space="preserve"> unlock FPS cao hơn</w:t>
      </w:r>
    </w:p>
    <w:p w:rsidR="005025F6" w:rsidRDefault="00AF585E" w14:paraId="762841B9" w14:textId="77777777">
      <w:r>
        <w:rPr>
          <w:noProof/>
        </w:rPr>
        <w:drawing>
          <wp:inline distT="114300" distB="114300" distL="114300" distR="114300" wp14:anchorId="287ABE87" wp14:editId="07EC0C0D">
            <wp:extent cx="5238750" cy="2657475"/>
            <wp:effectExtent l="0" t="0" r="0" b="0"/>
            <wp:docPr id="145"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90"/>
                    <a:srcRect/>
                    <a:stretch>
                      <a:fillRect/>
                    </a:stretch>
                  </pic:blipFill>
                  <pic:spPr>
                    <a:xfrm>
                      <a:off x="0" y="0"/>
                      <a:ext cx="5238750" cy="2657475"/>
                    </a:xfrm>
                    <a:prstGeom prst="rect">
                      <a:avLst/>
                    </a:prstGeom>
                    <a:ln/>
                  </pic:spPr>
                </pic:pic>
              </a:graphicData>
            </a:graphic>
          </wp:inline>
        </w:drawing>
      </w:r>
    </w:p>
    <w:p w:rsidR="44332204" w:rsidP="44332204" w:rsidRDefault="44332204" w14:paraId="1A854E3C" w14:textId="0C75A866">
      <w:pPr>
        <w:pStyle w:val="Normal"/>
      </w:pPr>
    </w:p>
    <w:p w:rsidR="44332204" w:rsidP="44332204" w:rsidRDefault="44332204" w14:paraId="3AB7AD48" w14:textId="25B82272">
      <w:pPr>
        <w:pStyle w:val="Normal"/>
      </w:pPr>
    </w:p>
    <w:p w:rsidR="44332204" w:rsidP="44332204" w:rsidRDefault="44332204" w14:paraId="470C9E9F" w14:textId="35CDE35E">
      <w:pPr>
        <w:pStyle w:val="Normal"/>
        <w:rPr>
          <w:b w:val="1"/>
          <w:bCs w:val="1"/>
          <w:sz w:val="28"/>
          <w:szCs w:val="28"/>
        </w:rPr>
      </w:pPr>
      <w:r w:rsidRPr="44332204" w:rsidR="44332204">
        <w:rPr>
          <w:b w:val="1"/>
          <w:bCs w:val="1"/>
          <w:sz w:val="28"/>
          <w:szCs w:val="28"/>
        </w:rPr>
        <w:t>GHI VÀ ĐỌC GAME OBJECT INFO VÀO FILE JSON</w:t>
      </w:r>
    </w:p>
    <w:p w:rsidR="44332204" w:rsidP="44332204" w:rsidRDefault="44332204" w14:paraId="49222E5D" w14:textId="346E7DD9">
      <w:pPr>
        <w:pStyle w:val="Normal"/>
      </w:pPr>
    </w:p>
    <w:p w:rsidR="44332204" w:rsidP="44332204" w:rsidRDefault="44332204" w14:paraId="4CF9E104" w14:textId="12CD80C5">
      <w:pPr>
        <w:pStyle w:val="Normal"/>
        <w:rPr>
          <w:b w:val="1"/>
          <w:bCs w:val="1"/>
          <w:i w:val="1"/>
          <w:iCs w:val="1"/>
        </w:rPr>
      </w:pPr>
      <w:r w:rsidRPr="44332204" w:rsidR="44332204">
        <w:rPr>
          <w:b w:val="1"/>
          <w:bCs w:val="1"/>
          <w:i w:val="1"/>
          <w:iCs w:val="1"/>
        </w:rPr>
        <w:t>Save file</w:t>
      </w:r>
    </w:p>
    <w:p w:rsidR="44332204" w:rsidP="44332204" w:rsidRDefault="44332204" w14:paraId="5658C7EB" w14:textId="0B4342D3">
      <w:pPr>
        <w:pStyle w:val="Normal"/>
      </w:pPr>
      <w:r w:rsidR="44332204">
        <w:rPr/>
        <w:t xml:space="preserve">B1: Define </w:t>
      </w:r>
      <w:proofErr w:type="spellStart"/>
      <w:r w:rsidR="44332204">
        <w:rPr/>
        <w:t>các</w:t>
      </w:r>
      <w:proofErr w:type="spellEnd"/>
      <w:r w:rsidR="44332204">
        <w:rPr/>
        <w:t xml:space="preserve"> info cần lưu của game object  </w:t>
      </w:r>
    </w:p>
    <w:p w:rsidR="44332204" w:rsidP="44332204" w:rsidRDefault="44332204" w14:paraId="328AEDA3" w14:textId="44A19383">
      <w:pPr>
        <w:pStyle w:val="Normal"/>
      </w:pPr>
      <w:r w:rsidR="31430857">
        <w:rPr/>
        <w:t xml:space="preserve">VD: </w:t>
      </w:r>
      <w:r>
        <w:drawing>
          <wp:inline wp14:editId="21C311AD" wp14:anchorId="6AB0AC9C">
            <wp:extent cx="4181475" cy="1990725"/>
            <wp:effectExtent l="0" t="0" r="0" b="0"/>
            <wp:docPr id="109711131" name="" title=""/>
            <wp:cNvGraphicFramePr>
              <a:graphicFrameLocks noChangeAspect="1"/>
            </wp:cNvGraphicFramePr>
            <a:graphic>
              <a:graphicData uri="http://schemas.openxmlformats.org/drawingml/2006/picture">
                <pic:pic>
                  <pic:nvPicPr>
                    <pic:cNvPr id="0" name=""/>
                    <pic:cNvPicPr/>
                  </pic:nvPicPr>
                  <pic:blipFill>
                    <a:blip r:embed="R4e8fc9f881f14ba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81475" cy="1990725"/>
                    </a:xfrm>
                    <a:prstGeom prst="rect">
                      <a:avLst/>
                    </a:prstGeom>
                  </pic:spPr>
                </pic:pic>
              </a:graphicData>
            </a:graphic>
          </wp:inline>
        </w:drawing>
      </w:r>
    </w:p>
    <w:p w:rsidR="44332204" w:rsidP="44332204" w:rsidRDefault="44332204" w14:paraId="2999065A" w14:textId="59313566">
      <w:pPr>
        <w:pStyle w:val="Normal"/>
      </w:pPr>
      <w:r w:rsidR="44332204">
        <w:rPr/>
        <w:t xml:space="preserve">B2: </w:t>
      </w:r>
      <w:proofErr w:type="spellStart"/>
      <w:r w:rsidR="44332204">
        <w:rPr/>
        <w:t>Tạo</w:t>
      </w:r>
      <w:proofErr w:type="spellEnd"/>
      <w:r w:rsidR="44332204">
        <w:rPr/>
        <w:t xml:space="preserve"> list game object</w:t>
      </w:r>
    </w:p>
    <w:p w:rsidR="44332204" w:rsidP="44332204" w:rsidRDefault="44332204" w14:paraId="04AB5D85" w14:textId="1F00BE71">
      <w:pPr>
        <w:pStyle w:val="Normal"/>
      </w:pPr>
      <w:r>
        <w:drawing>
          <wp:inline wp14:editId="5817BAF4" wp14:anchorId="6A2C500A">
            <wp:extent cx="4572000" cy="847725"/>
            <wp:effectExtent l="0" t="0" r="0" b="0"/>
            <wp:docPr id="90882755" name="" title=""/>
            <wp:cNvGraphicFramePr>
              <a:graphicFrameLocks noChangeAspect="1"/>
            </wp:cNvGraphicFramePr>
            <a:graphic>
              <a:graphicData uri="http://schemas.openxmlformats.org/drawingml/2006/picture">
                <pic:pic>
                  <pic:nvPicPr>
                    <pic:cNvPr id="0" name=""/>
                    <pic:cNvPicPr/>
                  </pic:nvPicPr>
                  <pic:blipFill>
                    <a:blip r:embed="R0d2c3ba53e0141d6">
                      <a:extLst>
                        <a:ext xmlns:a="http://schemas.openxmlformats.org/drawingml/2006/main" uri="{28A0092B-C50C-407E-A947-70E740481C1C}">
                          <a14:useLocalDpi val="0"/>
                        </a:ext>
                      </a:extLst>
                    </a:blip>
                    <a:stretch>
                      <a:fillRect/>
                    </a:stretch>
                  </pic:blipFill>
                  <pic:spPr>
                    <a:xfrm>
                      <a:off x="0" y="0"/>
                      <a:ext cx="4572000" cy="847725"/>
                    </a:xfrm>
                    <a:prstGeom prst="rect">
                      <a:avLst/>
                    </a:prstGeom>
                  </pic:spPr>
                </pic:pic>
              </a:graphicData>
            </a:graphic>
          </wp:inline>
        </w:drawing>
      </w:r>
    </w:p>
    <w:p w:rsidR="44332204" w:rsidP="44332204" w:rsidRDefault="44332204" w14:paraId="7E250C52" w14:textId="43BB6787">
      <w:pPr>
        <w:pStyle w:val="Normal"/>
      </w:pPr>
      <w:r w:rsidR="44332204">
        <w:rPr/>
        <w:t xml:space="preserve">B3: Convert list to </w:t>
      </w:r>
      <w:proofErr w:type="spellStart"/>
      <w:r w:rsidR="44332204">
        <w:rPr/>
        <w:t>json</w:t>
      </w:r>
      <w:proofErr w:type="spellEnd"/>
    </w:p>
    <w:p w:rsidR="44332204" w:rsidP="44332204" w:rsidRDefault="44332204" w14:paraId="15AE1414" w14:textId="70539E51">
      <w:pPr>
        <w:pStyle w:val="Normal"/>
      </w:pPr>
      <w:r>
        <w:drawing>
          <wp:inline wp14:editId="2D8166EA" wp14:anchorId="4811FBE1">
            <wp:extent cx="4638675" cy="163453"/>
            <wp:effectExtent l="0" t="0" r="0" b="0"/>
            <wp:docPr id="208968495" name="" title=""/>
            <wp:cNvGraphicFramePr>
              <a:graphicFrameLocks noChangeAspect="1"/>
            </wp:cNvGraphicFramePr>
            <a:graphic>
              <a:graphicData uri="http://schemas.openxmlformats.org/drawingml/2006/picture">
                <pic:pic>
                  <pic:nvPicPr>
                    <pic:cNvPr id="0" name=""/>
                    <pic:cNvPicPr/>
                  </pic:nvPicPr>
                  <pic:blipFill>
                    <a:blip r:embed="Rce5b713183644e3e">
                      <a:extLst>
                        <a:ext xmlns:a="http://schemas.openxmlformats.org/drawingml/2006/main" uri="{28A0092B-C50C-407E-A947-70E740481C1C}">
                          <a14:useLocalDpi val="0"/>
                        </a:ext>
                      </a:extLst>
                    </a:blip>
                    <a:stretch>
                      <a:fillRect/>
                    </a:stretch>
                  </pic:blipFill>
                  <pic:spPr>
                    <a:xfrm>
                      <a:off x="0" y="0"/>
                      <a:ext cx="4638675" cy="163453"/>
                    </a:xfrm>
                    <a:prstGeom prst="rect">
                      <a:avLst/>
                    </a:prstGeom>
                  </pic:spPr>
                </pic:pic>
              </a:graphicData>
            </a:graphic>
          </wp:inline>
        </w:drawing>
      </w:r>
    </w:p>
    <w:p w:rsidR="44332204" w:rsidP="44332204" w:rsidRDefault="44332204" w14:paraId="48E12759" w14:textId="3962408B">
      <w:pPr>
        <w:pStyle w:val="Normal"/>
      </w:pPr>
    </w:p>
    <w:p w:rsidR="44332204" w:rsidP="44332204" w:rsidRDefault="44332204" w14:paraId="6A099812" w14:textId="0C41BCA0">
      <w:pPr>
        <w:pStyle w:val="Normal"/>
      </w:pPr>
      <w:r w:rsidR="44332204">
        <w:rPr/>
        <w:t>B4: Save vào file</w:t>
      </w:r>
    </w:p>
    <w:p w:rsidR="44332204" w:rsidP="44332204" w:rsidRDefault="44332204" w14:paraId="23582E8A" w14:textId="15B38840">
      <w:pPr>
        <w:pStyle w:val="Normal"/>
      </w:pPr>
    </w:p>
    <w:p w:rsidR="44332204" w:rsidP="44332204" w:rsidRDefault="44332204" w14:paraId="72D16E87" w14:textId="4558CE2A">
      <w:pPr>
        <w:pStyle w:val="Normal"/>
      </w:pPr>
      <w:r>
        <w:drawing>
          <wp:inline wp14:editId="2CC2F50A" wp14:anchorId="72BEA111">
            <wp:extent cx="4572000" cy="238125"/>
            <wp:effectExtent l="0" t="0" r="0" b="0"/>
            <wp:docPr id="255704109" name="" title=""/>
            <wp:cNvGraphicFramePr>
              <a:graphicFrameLocks noChangeAspect="1"/>
            </wp:cNvGraphicFramePr>
            <a:graphic>
              <a:graphicData uri="http://schemas.openxmlformats.org/drawingml/2006/picture">
                <pic:pic>
                  <pic:nvPicPr>
                    <pic:cNvPr id="0" name=""/>
                    <pic:cNvPicPr/>
                  </pic:nvPicPr>
                  <pic:blipFill>
                    <a:blip r:embed="R35c4e8808b694fa4">
                      <a:extLst>
                        <a:ext xmlns:a="http://schemas.openxmlformats.org/drawingml/2006/main" uri="{28A0092B-C50C-407E-A947-70E740481C1C}">
                          <a14:useLocalDpi val="0"/>
                        </a:ext>
                      </a:extLst>
                    </a:blip>
                    <a:stretch>
                      <a:fillRect/>
                    </a:stretch>
                  </pic:blipFill>
                  <pic:spPr>
                    <a:xfrm>
                      <a:off x="0" y="0"/>
                      <a:ext cx="4572000" cy="238125"/>
                    </a:xfrm>
                    <a:prstGeom prst="rect">
                      <a:avLst/>
                    </a:prstGeom>
                  </pic:spPr>
                </pic:pic>
              </a:graphicData>
            </a:graphic>
          </wp:inline>
        </w:drawing>
      </w:r>
    </w:p>
    <w:p w:rsidR="44332204" w:rsidP="44332204" w:rsidRDefault="44332204" w14:paraId="045E53D9" w14:textId="2CB0E4E6">
      <w:pPr>
        <w:pStyle w:val="Normal"/>
        <w:rPr>
          <w:b w:val="1"/>
          <w:bCs w:val="1"/>
          <w:i w:val="1"/>
          <w:iCs w:val="1"/>
          <w:sz w:val="22"/>
          <w:szCs w:val="22"/>
        </w:rPr>
      </w:pPr>
      <w:r w:rsidRPr="44332204" w:rsidR="44332204">
        <w:rPr>
          <w:b w:val="1"/>
          <w:bCs w:val="1"/>
          <w:i w:val="1"/>
          <w:iCs w:val="1"/>
          <w:sz w:val="22"/>
          <w:szCs w:val="22"/>
        </w:rPr>
        <w:t>Load file</w:t>
      </w:r>
    </w:p>
    <w:p w:rsidR="44332204" w:rsidP="44332204" w:rsidRDefault="44332204" w14:paraId="1DCFA1B3" w14:textId="1117CC84">
      <w:pPr>
        <w:pStyle w:val="Normal"/>
        <w:rPr>
          <w:b w:val="0"/>
          <w:bCs w:val="0"/>
          <w:i w:val="0"/>
          <w:iCs w:val="0"/>
          <w:sz w:val="22"/>
          <w:szCs w:val="22"/>
        </w:rPr>
      </w:pPr>
      <w:r w:rsidRPr="44332204" w:rsidR="44332204">
        <w:rPr>
          <w:b w:val="0"/>
          <w:bCs w:val="0"/>
          <w:i w:val="0"/>
          <w:iCs w:val="0"/>
          <w:sz w:val="22"/>
          <w:szCs w:val="22"/>
        </w:rPr>
        <w:t xml:space="preserve">Convert </w:t>
      </w:r>
      <w:proofErr w:type="spellStart"/>
      <w:r w:rsidRPr="44332204" w:rsidR="44332204">
        <w:rPr>
          <w:b w:val="0"/>
          <w:bCs w:val="0"/>
          <w:i w:val="0"/>
          <w:iCs w:val="0"/>
          <w:sz w:val="22"/>
          <w:szCs w:val="22"/>
        </w:rPr>
        <w:t>json</w:t>
      </w:r>
      <w:proofErr w:type="spellEnd"/>
      <w:r w:rsidRPr="44332204" w:rsidR="44332204">
        <w:rPr>
          <w:b w:val="0"/>
          <w:bCs w:val="0"/>
          <w:i w:val="0"/>
          <w:iCs w:val="0"/>
          <w:sz w:val="22"/>
          <w:szCs w:val="22"/>
        </w:rPr>
        <w:t xml:space="preserve"> to list game object</w:t>
      </w:r>
    </w:p>
    <w:p w:rsidR="44332204" w:rsidP="44332204" w:rsidRDefault="44332204" w14:paraId="718BB1B6" w14:textId="1169608A">
      <w:pPr>
        <w:pStyle w:val="Normal"/>
      </w:pPr>
      <w:r>
        <w:drawing>
          <wp:inline wp14:editId="06A1BB0E" wp14:anchorId="3F779564">
            <wp:extent cx="4572000" cy="628650"/>
            <wp:effectExtent l="0" t="0" r="0" b="0"/>
            <wp:docPr id="755520722" name="" title=""/>
            <wp:cNvGraphicFramePr>
              <a:graphicFrameLocks noChangeAspect="1"/>
            </wp:cNvGraphicFramePr>
            <a:graphic>
              <a:graphicData uri="http://schemas.openxmlformats.org/drawingml/2006/picture">
                <pic:pic>
                  <pic:nvPicPr>
                    <pic:cNvPr id="0" name=""/>
                    <pic:cNvPicPr/>
                  </pic:nvPicPr>
                  <pic:blipFill>
                    <a:blip r:embed="R0e1a4c09095d4d8e">
                      <a:extLst>
                        <a:ext xmlns:a="http://schemas.openxmlformats.org/drawingml/2006/main" uri="{28A0092B-C50C-407E-A947-70E740481C1C}">
                          <a14:useLocalDpi val="0"/>
                        </a:ext>
                      </a:extLst>
                    </a:blip>
                    <a:stretch>
                      <a:fillRect/>
                    </a:stretch>
                  </pic:blipFill>
                  <pic:spPr>
                    <a:xfrm>
                      <a:off x="0" y="0"/>
                      <a:ext cx="4572000" cy="628650"/>
                    </a:xfrm>
                    <a:prstGeom prst="rect">
                      <a:avLst/>
                    </a:prstGeom>
                  </pic:spPr>
                </pic:pic>
              </a:graphicData>
            </a:graphic>
          </wp:inline>
        </w:drawing>
      </w:r>
    </w:p>
    <w:p w:rsidR="44332204" w:rsidP="44332204" w:rsidRDefault="44332204" w14:paraId="6D4EFE79" w14:textId="082E0A99">
      <w:pPr>
        <w:pStyle w:val="Normal"/>
      </w:pPr>
    </w:p>
    <w:p w:rsidR="1783B725" w:rsidP="1783B725" w:rsidRDefault="1783B725" w14:paraId="3841A011" w14:textId="5BC002E7">
      <w:pPr>
        <w:pStyle w:val="Heading2"/>
        <w:bidi w:val="0"/>
        <w:spacing w:before="360" w:beforeAutospacing="off" w:after="80" w:afterAutospacing="off" w:line="276" w:lineRule="auto"/>
        <w:ind w:left="0" w:right="0"/>
        <w:jc w:val="left"/>
        <w:rPr>
          <w:b w:val="1"/>
          <w:bCs w:val="1"/>
          <w:sz w:val="32"/>
          <w:szCs w:val="32"/>
        </w:rPr>
      </w:pPr>
      <w:r w:rsidRPr="1783B725" w:rsidR="1783B725">
        <w:rPr>
          <w:b w:val="1"/>
          <w:bCs w:val="1"/>
          <w:sz w:val="34"/>
          <w:szCs w:val="34"/>
        </w:rPr>
        <w:t>Coin Magnet LongldHe151073 [27/09/22]</w:t>
      </w:r>
    </w:p>
    <w:p w:rsidR="1783B725" w:rsidP="1783B725" w:rsidRDefault="1783B725" w14:paraId="19465050" w14:textId="2B360187">
      <w:pPr>
        <w:bidi w:val="0"/>
        <w:spacing w:line="257" w:lineRule="auto"/>
        <w:rPr>
          <w:rFonts w:ascii="Calibri" w:hAnsi="Calibri" w:eastAsia="Calibri" w:cs="Calibri"/>
          <w:noProof w:val="0"/>
          <w:sz w:val="22"/>
          <w:szCs w:val="22"/>
          <w:lang w:val="en-GB"/>
        </w:rPr>
      </w:pPr>
    </w:p>
    <w:p w:rsidR="1783B725" w:rsidP="1783B725" w:rsidRDefault="1783B725" w14:paraId="3E614F68" w14:textId="6504566C">
      <w:pPr>
        <w:pStyle w:val="ListParagraph"/>
        <w:numPr>
          <w:ilvl w:val="0"/>
          <w:numId w:val="29"/>
        </w:numPr>
        <w:bidi w:val="0"/>
        <w:rPr>
          <w:rFonts w:ascii="Arial" w:hAnsi="Arial" w:eastAsia="Arial" w:cs="Arial"/>
          <w:noProof w:val="0"/>
          <w:sz w:val="22"/>
          <w:szCs w:val="22"/>
          <w:lang w:val="en-GB"/>
        </w:rPr>
      </w:pPr>
      <w:r w:rsidRPr="1783B725" w:rsidR="1783B725">
        <w:rPr>
          <w:rFonts w:ascii="Arial" w:hAnsi="Arial" w:eastAsia="Arial" w:cs="Arial"/>
          <w:noProof w:val="0"/>
          <w:sz w:val="22"/>
          <w:szCs w:val="22"/>
          <w:lang w:val="en-GB"/>
        </w:rPr>
        <w:t xml:space="preserve">Tạo obj với coin có coillider </w:t>
      </w:r>
    </w:p>
    <w:p w:rsidR="1783B725" w:rsidP="1783B725" w:rsidRDefault="1783B725" w14:paraId="26266DBD" w14:textId="2C5D229C">
      <w:pPr>
        <w:pStyle w:val="ListParagraph"/>
        <w:numPr>
          <w:ilvl w:val="0"/>
          <w:numId w:val="29"/>
        </w:numPr>
        <w:bidi w:val="0"/>
        <w:rPr>
          <w:rFonts w:ascii="Arial" w:hAnsi="Arial" w:eastAsia="Arial" w:cs="Arial"/>
          <w:noProof w:val="0"/>
          <w:sz w:val="22"/>
          <w:szCs w:val="22"/>
          <w:lang w:val="en-GB"/>
        </w:rPr>
      </w:pPr>
      <w:r w:rsidRPr="1783B725" w:rsidR="1783B725">
        <w:rPr>
          <w:rFonts w:ascii="Arial" w:hAnsi="Arial" w:eastAsia="Arial" w:cs="Arial"/>
          <w:noProof w:val="0"/>
          <w:sz w:val="22"/>
          <w:szCs w:val="22"/>
          <w:lang w:val="en-GB"/>
        </w:rPr>
        <w:t>Tạo collider cho Magnet vs radius đủ rộng để “hút” coin (isTrigger checked)</w:t>
      </w:r>
    </w:p>
    <w:p w:rsidR="1783B725" w:rsidP="1783B725" w:rsidRDefault="1783B725" w14:paraId="729219B4" w14:textId="7A5B3EC9">
      <w:pPr>
        <w:pStyle w:val="Normal"/>
        <w:bidi w:val="0"/>
        <w:spacing w:line="257" w:lineRule="auto"/>
      </w:pPr>
      <w:r>
        <w:drawing>
          <wp:inline wp14:editId="28CFDEE5" wp14:anchorId="167A2E8A">
            <wp:extent cx="1933575" cy="3028950"/>
            <wp:effectExtent l="0" t="0" r="0" b="0"/>
            <wp:docPr id="1445609384" name="" title=""/>
            <wp:cNvGraphicFramePr>
              <a:graphicFrameLocks noChangeAspect="1"/>
            </wp:cNvGraphicFramePr>
            <a:graphic>
              <a:graphicData uri="http://schemas.openxmlformats.org/drawingml/2006/picture">
                <pic:pic>
                  <pic:nvPicPr>
                    <pic:cNvPr id="0" name=""/>
                    <pic:cNvPicPr/>
                  </pic:nvPicPr>
                  <pic:blipFill>
                    <a:blip r:embed="R97f08cf6afe54eb7">
                      <a:extLst>
                        <a:ext xmlns:a="http://schemas.openxmlformats.org/drawingml/2006/main" uri="{28A0092B-C50C-407E-A947-70E740481C1C}">
                          <a14:useLocalDpi val="0"/>
                        </a:ext>
                      </a:extLst>
                    </a:blip>
                    <a:stretch>
                      <a:fillRect/>
                    </a:stretch>
                  </pic:blipFill>
                  <pic:spPr>
                    <a:xfrm>
                      <a:off x="0" y="0"/>
                      <a:ext cx="1933575" cy="3028950"/>
                    </a:xfrm>
                    <a:prstGeom prst="rect">
                      <a:avLst/>
                    </a:prstGeom>
                  </pic:spPr>
                </pic:pic>
              </a:graphicData>
            </a:graphic>
          </wp:inline>
        </w:drawing>
      </w:r>
    </w:p>
    <w:p w:rsidR="1783B725" w:rsidP="1783B725" w:rsidRDefault="1783B725" w14:paraId="4430ACA6" w14:textId="763DA661">
      <w:pPr>
        <w:pStyle w:val="ListParagraph"/>
        <w:numPr>
          <w:ilvl w:val="0"/>
          <w:numId w:val="29"/>
        </w:numPr>
        <w:bidi w:val="0"/>
        <w:rPr>
          <w:rFonts w:ascii="Arial" w:hAnsi="Arial" w:eastAsia="Arial" w:cs="Arial"/>
          <w:noProof w:val="0"/>
          <w:sz w:val="22"/>
          <w:szCs w:val="22"/>
          <w:lang w:val="en-GB"/>
        </w:rPr>
      </w:pPr>
      <w:r w:rsidRPr="1783B725" w:rsidR="1783B725">
        <w:rPr>
          <w:rFonts w:ascii="Arial" w:hAnsi="Arial" w:eastAsia="Arial" w:cs="Arial"/>
          <w:noProof w:val="0"/>
          <w:sz w:val="22"/>
          <w:szCs w:val="22"/>
          <w:lang w:val="en-GB"/>
        </w:rPr>
        <w:t>2 script:</w:t>
      </w:r>
    </w:p>
    <w:p w:rsidR="1783B725" w:rsidP="1783B725" w:rsidRDefault="1783B725" w14:paraId="52E51FD0" w14:textId="19D23468">
      <w:pPr>
        <w:bidi w:val="0"/>
        <w:spacing w:line="257" w:lineRule="auto"/>
      </w:pPr>
      <w:r w:rsidRPr="1783B725" w:rsidR="1783B725">
        <w:rPr>
          <w:rFonts w:ascii="Calibri" w:hAnsi="Calibri" w:eastAsia="Calibri" w:cs="Calibri"/>
          <w:noProof w:val="0"/>
          <w:sz w:val="22"/>
          <w:szCs w:val="22"/>
          <w:lang w:val="en-GB"/>
        </w:rPr>
        <w:t>+ Player</w:t>
      </w:r>
    </w:p>
    <w:p w:rsidR="1783B725" w:rsidP="1783B725" w:rsidRDefault="1783B725" w14:paraId="4D603197" w14:textId="3F4F0252">
      <w:pPr>
        <w:pStyle w:val="Normal"/>
        <w:bidi w:val="0"/>
        <w:spacing w:line="257" w:lineRule="auto"/>
      </w:pPr>
      <w:r>
        <w:drawing>
          <wp:inline wp14:editId="63EF5D8B" wp14:anchorId="2E1A0B39">
            <wp:extent cx="5420922" cy="2305050"/>
            <wp:effectExtent l="0" t="0" r="0" b="0"/>
            <wp:docPr id="1453873698" name="" title=""/>
            <wp:cNvGraphicFramePr>
              <a:graphicFrameLocks noChangeAspect="1"/>
            </wp:cNvGraphicFramePr>
            <a:graphic>
              <a:graphicData uri="http://schemas.openxmlformats.org/drawingml/2006/picture">
                <pic:pic>
                  <pic:nvPicPr>
                    <pic:cNvPr id="0" name=""/>
                    <pic:cNvPicPr/>
                  </pic:nvPicPr>
                  <pic:blipFill>
                    <a:blip r:embed="R0ffc316b94734793">
                      <a:extLst>
                        <a:ext xmlns:a="http://schemas.openxmlformats.org/drawingml/2006/main" uri="{28A0092B-C50C-407E-A947-70E740481C1C}">
                          <a14:useLocalDpi val="0"/>
                        </a:ext>
                      </a:extLst>
                    </a:blip>
                    <a:stretch>
                      <a:fillRect/>
                    </a:stretch>
                  </pic:blipFill>
                  <pic:spPr>
                    <a:xfrm>
                      <a:off x="0" y="0"/>
                      <a:ext cx="5420922" cy="2305050"/>
                    </a:xfrm>
                    <a:prstGeom prst="rect">
                      <a:avLst/>
                    </a:prstGeom>
                  </pic:spPr>
                </pic:pic>
              </a:graphicData>
            </a:graphic>
          </wp:inline>
        </w:drawing>
      </w:r>
    </w:p>
    <w:p w:rsidR="1783B725" w:rsidP="1783B725" w:rsidRDefault="1783B725" w14:paraId="00D540AB" w14:textId="39AB5FB7">
      <w:pPr>
        <w:bidi w:val="0"/>
        <w:spacing w:line="257" w:lineRule="auto"/>
      </w:pPr>
      <w:r w:rsidRPr="1783B725" w:rsidR="1783B725">
        <w:rPr>
          <w:rFonts w:ascii="Calibri" w:hAnsi="Calibri" w:eastAsia="Calibri" w:cs="Calibri"/>
          <w:noProof w:val="0"/>
          <w:sz w:val="22"/>
          <w:szCs w:val="22"/>
          <w:lang w:val="en-GB"/>
        </w:rPr>
        <w:t>+Coin</w:t>
      </w:r>
    </w:p>
    <w:p w:rsidR="1783B725" w:rsidP="1783B725" w:rsidRDefault="1783B725" w14:paraId="7111E7C3" w14:textId="1A444978">
      <w:pPr>
        <w:bidi w:val="0"/>
        <w:spacing w:line="257" w:lineRule="auto"/>
      </w:pPr>
    </w:p>
    <w:p w:rsidR="1783B725" w:rsidP="1783B725" w:rsidRDefault="1783B725" w14:paraId="39833C3E" w14:textId="498FB459">
      <w:pPr>
        <w:pStyle w:val="Normal"/>
      </w:pPr>
      <w:r>
        <w:drawing>
          <wp:inline wp14:editId="3FB54A18" wp14:anchorId="0954E792">
            <wp:extent cx="4438650" cy="1866900"/>
            <wp:effectExtent l="0" t="0" r="0" b="0"/>
            <wp:docPr id="1701244786" name="" title="Inserting image..."/>
            <wp:cNvGraphicFramePr>
              <a:graphicFrameLocks noChangeAspect="1"/>
            </wp:cNvGraphicFramePr>
            <a:graphic>
              <a:graphicData uri="http://schemas.openxmlformats.org/drawingml/2006/picture">
                <pic:pic>
                  <pic:nvPicPr>
                    <pic:cNvPr id="0" name=""/>
                    <pic:cNvPicPr/>
                  </pic:nvPicPr>
                  <pic:blipFill>
                    <a:blip r:embed="Rb772464d84754ae3">
                      <a:extLst>
                        <a:ext xmlns:a="http://schemas.openxmlformats.org/drawingml/2006/main" uri="{28A0092B-C50C-407E-A947-70E740481C1C}">
                          <a14:useLocalDpi val="0"/>
                        </a:ext>
                      </a:extLst>
                    </a:blip>
                    <a:stretch>
                      <a:fillRect/>
                    </a:stretch>
                  </pic:blipFill>
                  <pic:spPr>
                    <a:xfrm>
                      <a:off x="0" y="0"/>
                      <a:ext cx="4438650" cy="1866900"/>
                    </a:xfrm>
                    <a:prstGeom prst="rect">
                      <a:avLst/>
                    </a:prstGeom>
                  </pic:spPr>
                </pic:pic>
              </a:graphicData>
            </a:graphic>
          </wp:inline>
        </w:drawing>
      </w:r>
    </w:p>
    <w:p w:rsidR="1783B725" w:rsidP="1783B725" w:rsidRDefault="1783B725" w14:paraId="47F9891B" w14:textId="14EBAF88">
      <w:pPr>
        <w:pStyle w:val="Normal"/>
      </w:pPr>
      <w:r w:rsidR="3EBC5CD0">
        <w:rPr/>
        <w:t xml:space="preserve">Collider magnet vs coin =&gt; coin </w:t>
      </w:r>
      <w:proofErr w:type="spellStart"/>
      <w:r w:rsidR="3EBC5CD0">
        <w:rPr/>
        <w:t>tiến</w:t>
      </w:r>
      <w:proofErr w:type="spellEnd"/>
      <w:r w:rsidR="3EBC5CD0">
        <w:rPr/>
        <w:t xml:space="preserve"> </w:t>
      </w:r>
      <w:proofErr w:type="spellStart"/>
      <w:r w:rsidR="3EBC5CD0">
        <w:rPr/>
        <w:t>đến</w:t>
      </w:r>
      <w:proofErr w:type="spellEnd"/>
      <w:r w:rsidR="3EBC5CD0">
        <w:rPr/>
        <w:t xml:space="preserve"> magnet =&gt; coin </w:t>
      </w:r>
      <w:proofErr w:type="spellStart"/>
      <w:r w:rsidR="3EBC5CD0">
        <w:rPr/>
        <w:t>tiến</w:t>
      </w:r>
      <w:proofErr w:type="spellEnd"/>
      <w:r w:rsidR="3EBC5CD0">
        <w:rPr/>
        <w:t xml:space="preserve"> </w:t>
      </w:r>
      <w:proofErr w:type="spellStart"/>
      <w:r w:rsidR="3EBC5CD0">
        <w:rPr/>
        <w:t>đến</w:t>
      </w:r>
      <w:proofErr w:type="spellEnd"/>
      <w:r w:rsidR="3EBC5CD0">
        <w:rPr/>
        <w:t xml:space="preserve"> collider </w:t>
      </w:r>
      <w:proofErr w:type="spellStart"/>
      <w:r w:rsidR="3EBC5CD0">
        <w:rPr/>
        <w:t>obj</w:t>
      </w:r>
      <w:proofErr w:type="spellEnd"/>
      <w:r w:rsidR="3EBC5CD0">
        <w:rPr/>
        <w:t xml:space="preserve"> =&gt; destroy</w:t>
      </w:r>
    </w:p>
    <w:p w:rsidR="3EBC5CD0" w:rsidP="3EBC5CD0" w:rsidRDefault="3EBC5CD0" w14:paraId="44FF2FFA" w14:textId="41B061AC">
      <w:pPr>
        <w:pStyle w:val="Normal"/>
      </w:pPr>
    </w:p>
    <w:p w:rsidR="3EBC5CD0" w:rsidP="3EBC5CD0" w:rsidRDefault="3EBC5CD0" w14:paraId="5039A4DA" w14:textId="122F1AF7">
      <w:pPr>
        <w:pStyle w:val="Normal"/>
      </w:pPr>
    </w:p>
    <w:p w:rsidR="3EBC5CD0" w:rsidP="3EBC5CD0" w:rsidRDefault="3EBC5CD0" w14:paraId="23B55930" w14:textId="106FE041">
      <w:pPr>
        <w:pStyle w:val="Normal"/>
      </w:pPr>
    </w:p>
    <w:p w:rsidR="3EBC5CD0" w:rsidP="3EBC5CD0" w:rsidRDefault="3EBC5CD0" w14:paraId="057486BC" w14:textId="1DB7492F">
      <w:pPr>
        <w:pStyle w:val="Normal"/>
      </w:pPr>
    </w:p>
    <w:p w:rsidR="3EBC5CD0" w:rsidP="3EBC5CD0" w:rsidRDefault="3EBC5CD0" w14:paraId="57E12C65" w14:textId="21081688">
      <w:pPr>
        <w:pStyle w:val="Normal"/>
      </w:pPr>
    </w:p>
    <w:p w:rsidR="3EBC5CD0" w:rsidP="3EBC5CD0" w:rsidRDefault="3EBC5CD0" w14:paraId="6B06722F" w14:textId="030B4673">
      <w:pPr>
        <w:pStyle w:val="Normal"/>
        <w:rPr>
          <w:b w:val="1"/>
          <w:bCs w:val="1"/>
        </w:rPr>
      </w:pPr>
      <w:proofErr w:type="spellStart"/>
      <w:r w:rsidRPr="3EBC5CD0" w:rsidR="3EBC5CD0">
        <w:rPr>
          <w:b w:val="1"/>
          <w:bCs w:val="1"/>
        </w:rPr>
        <w:t>Không</w:t>
      </w:r>
      <w:proofErr w:type="spellEnd"/>
      <w:r w:rsidRPr="3EBC5CD0" w:rsidR="3EBC5CD0">
        <w:rPr>
          <w:b w:val="1"/>
          <w:bCs w:val="1"/>
        </w:rPr>
        <w:t xml:space="preserve"> </w:t>
      </w:r>
      <w:proofErr w:type="spellStart"/>
      <w:r w:rsidRPr="3EBC5CD0" w:rsidR="3EBC5CD0">
        <w:rPr>
          <w:b w:val="1"/>
          <w:bCs w:val="1"/>
        </w:rPr>
        <w:t>dùng</w:t>
      </w:r>
      <w:proofErr w:type="spellEnd"/>
      <w:r w:rsidRPr="3EBC5CD0" w:rsidR="3EBC5CD0">
        <w:rPr>
          <w:b w:val="1"/>
          <w:bCs w:val="1"/>
        </w:rPr>
        <w:t xml:space="preserve"> Timer, SpawnObjectCroutine.</w:t>
      </w:r>
    </w:p>
    <w:p w:rsidR="3EBC5CD0" w:rsidP="3EBC5CD0" w:rsidRDefault="3EBC5CD0" w14:paraId="0EBB57F5" w14:textId="5A957716">
      <w:pPr>
        <w:pStyle w:val="Normal"/>
        <w:rPr>
          <w:b w:val="1"/>
          <w:bCs w:val="1"/>
        </w:rPr>
      </w:pPr>
      <w:proofErr w:type="spellStart"/>
      <w:r w:rsidRPr="3EBC5CD0" w:rsidR="3EBC5CD0">
        <w:rPr>
          <w:b w:val="1"/>
          <w:bCs w:val="1"/>
        </w:rPr>
        <w:t>Tạo</w:t>
      </w:r>
      <w:proofErr w:type="spellEnd"/>
      <w:r w:rsidRPr="3EBC5CD0" w:rsidR="3EBC5CD0">
        <w:rPr>
          <w:b w:val="1"/>
          <w:bCs w:val="1"/>
        </w:rPr>
        <w:t xml:space="preserve"> script sau:</w:t>
      </w:r>
    </w:p>
    <w:p w:rsidR="3EBC5CD0" w:rsidP="3EBC5CD0" w:rsidRDefault="3EBC5CD0" w14:paraId="1B2F6864" w14:textId="53636E20">
      <w:pPr>
        <w:pStyle w:val="Normal"/>
      </w:pPr>
      <w:r w:rsidR="3EBC5CD0">
        <w:rPr/>
        <w:t>using System.Collections;</w:t>
      </w:r>
    </w:p>
    <w:p w:rsidR="3EBC5CD0" w:rsidP="3EBC5CD0" w:rsidRDefault="3EBC5CD0" w14:paraId="5D8D439B" w14:textId="751868E8">
      <w:pPr>
        <w:pStyle w:val="Normal"/>
      </w:pPr>
      <w:r w:rsidR="3EBC5CD0">
        <w:rPr/>
        <w:t>using System.Collections.Generic;</w:t>
      </w:r>
    </w:p>
    <w:p w:rsidR="3EBC5CD0" w:rsidP="3EBC5CD0" w:rsidRDefault="3EBC5CD0" w14:paraId="3311D700" w14:textId="14AB2BBE">
      <w:pPr>
        <w:pStyle w:val="Normal"/>
      </w:pPr>
      <w:r w:rsidR="3EBC5CD0">
        <w:rPr/>
        <w:t>using UnityEngine;</w:t>
      </w:r>
    </w:p>
    <w:p w:rsidR="3EBC5CD0" w:rsidP="3EBC5CD0" w:rsidRDefault="3EBC5CD0" w14:paraId="44DFE6A6" w14:textId="7B5E212D">
      <w:pPr>
        <w:pStyle w:val="Normal"/>
      </w:pPr>
      <w:r w:rsidR="3EBC5CD0">
        <w:rPr/>
        <w:t xml:space="preserve"> </w:t>
      </w:r>
    </w:p>
    <w:p w:rsidR="3EBC5CD0" w:rsidP="3EBC5CD0" w:rsidRDefault="3EBC5CD0" w14:paraId="5C4F2287" w14:textId="0275C27D">
      <w:pPr>
        <w:pStyle w:val="Normal"/>
      </w:pPr>
      <w:r w:rsidR="3EBC5CD0">
        <w:rPr/>
        <w:t>public class SpawnObjectCroutine : MonoBehaviour</w:t>
      </w:r>
    </w:p>
    <w:p w:rsidR="3EBC5CD0" w:rsidP="3EBC5CD0" w:rsidRDefault="3EBC5CD0" w14:paraId="77B64BE4" w14:textId="62D5FB5E">
      <w:pPr>
        <w:pStyle w:val="Normal"/>
      </w:pPr>
      <w:r w:rsidR="3EBC5CD0">
        <w:rPr/>
        <w:t>{</w:t>
      </w:r>
    </w:p>
    <w:p w:rsidR="3EBC5CD0" w:rsidP="3EBC5CD0" w:rsidRDefault="3EBC5CD0" w14:paraId="37A054F1" w14:textId="23859513">
      <w:pPr>
        <w:pStyle w:val="Normal"/>
      </w:pPr>
      <w:r w:rsidR="3EBC5CD0">
        <w:rPr/>
        <w:t xml:space="preserve">    public GameObject spawnObjectPrefab;</w:t>
      </w:r>
    </w:p>
    <w:p w:rsidR="3EBC5CD0" w:rsidP="3EBC5CD0" w:rsidRDefault="3EBC5CD0" w14:paraId="75129C6D" w14:textId="047E8216">
      <w:pPr>
        <w:pStyle w:val="Normal"/>
      </w:pPr>
      <w:r w:rsidR="3EBC5CD0">
        <w:rPr/>
        <w:t xml:space="preserve">    // Start is called before the first frame update</w:t>
      </w:r>
    </w:p>
    <w:p w:rsidR="3EBC5CD0" w:rsidP="3EBC5CD0" w:rsidRDefault="3EBC5CD0" w14:paraId="2773B0EE" w14:textId="548374E9">
      <w:pPr>
        <w:pStyle w:val="Normal"/>
      </w:pPr>
      <w:r w:rsidR="3EBC5CD0">
        <w:rPr/>
        <w:t xml:space="preserve">    void Start()</w:t>
      </w:r>
    </w:p>
    <w:p w:rsidR="3EBC5CD0" w:rsidP="3EBC5CD0" w:rsidRDefault="3EBC5CD0" w14:paraId="38034502" w14:textId="1A4A81C1">
      <w:pPr>
        <w:pStyle w:val="Normal"/>
      </w:pPr>
      <w:r w:rsidR="3EBC5CD0">
        <w:rPr/>
        <w:t xml:space="preserve">    {</w:t>
      </w:r>
    </w:p>
    <w:p w:rsidR="3EBC5CD0" w:rsidP="3EBC5CD0" w:rsidRDefault="3EBC5CD0" w14:paraId="26B61042" w14:textId="557978F4">
      <w:pPr>
        <w:pStyle w:val="Normal"/>
      </w:pPr>
      <w:r w:rsidR="3EBC5CD0">
        <w:rPr/>
        <w:t xml:space="preserve">        StartCoroutine(SpawnObject());</w:t>
      </w:r>
    </w:p>
    <w:p w:rsidR="3EBC5CD0" w:rsidP="3EBC5CD0" w:rsidRDefault="3EBC5CD0" w14:paraId="62C09EC0" w14:textId="355E49AA">
      <w:pPr>
        <w:pStyle w:val="Normal"/>
      </w:pPr>
      <w:r w:rsidR="3EBC5CD0">
        <w:rPr/>
        <w:t xml:space="preserve">    }</w:t>
      </w:r>
    </w:p>
    <w:p w:rsidR="3EBC5CD0" w:rsidP="3EBC5CD0" w:rsidRDefault="3EBC5CD0" w14:paraId="612B8B1C" w14:textId="0AF5A4A2">
      <w:pPr>
        <w:pStyle w:val="Normal"/>
      </w:pPr>
      <w:r w:rsidR="3EBC5CD0">
        <w:rPr/>
        <w:t xml:space="preserve"> </w:t>
      </w:r>
    </w:p>
    <w:p w:rsidR="3EBC5CD0" w:rsidP="3EBC5CD0" w:rsidRDefault="3EBC5CD0" w14:paraId="358E41B6" w14:textId="2AD2CDF2">
      <w:pPr>
        <w:pStyle w:val="Normal"/>
      </w:pPr>
      <w:r w:rsidR="3EBC5CD0">
        <w:rPr/>
        <w:t xml:space="preserve">    IEnumerator SpawnObject()</w:t>
      </w:r>
    </w:p>
    <w:p w:rsidR="3EBC5CD0" w:rsidP="3EBC5CD0" w:rsidRDefault="3EBC5CD0" w14:paraId="3B5868C1" w14:textId="70FEF982">
      <w:pPr>
        <w:pStyle w:val="Normal"/>
      </w:pPr>
      <w:r w:rsidR="3EBC5CD0">
        <w:rPr/>
        <w:t xml:space="preserve">    {</w:t>
      </w:r>
    </w:p>
    <w:p w:rsidR="3EBC5CD0" w:rsidP="3EBC5CD0" w:rsidRDefault="3EBC5CD0" w14:paraId="5EF45135" w14:textId="790E5013">
      <w:pPr>
        <w:pStyle w:val="Normal"/>
      </w:pPr>
      <w:r w:rsidR="3EBC5CD0">
        <w:rPr/>
        <w:t xml:space="preserve">        Instantiate(spawnObjectPrefab, transform.position, transform.rotation);</w:t>
      </w:r>
    </w:p>
    <w:p w:rsidR="3EBC5CD0" w:rsidP="3EBC5CD0" w:rsidRDefault="3EBC5CD0" w14:paraId="19B2264F" w14:textId="59A45621">
      <w:pPr>
        <w:pStyle w:val="Normal"/>
      </w:pPr>
      <w:r w:rsidR="3EBC5CD0">
        <w:rPr/>
        <w:t xml:space="preserve">        yield return new WaitForSeconds(1);</w:t>
      </w:r>
    </w:p>
    <w:p w:rsidR="3EBC5CD0" w:rsidP="3EBC5CD0" w:rsidRDefault="3EBC5CD0" w14:paraId="36CAF47E" w14:textId="17B2FC27">
      <w:pPr>
        <w:pStyle w:val="Normal"/>
      </w:pPr>
      <w:r w:rsidR="3EBC5CD0">
        <w:rPr/>
        <w:t xml:space="preserve">        StartCoroutine(SpawnObject());</w:t>
      </w:r>
    </w:p>
    <w:p w:rsidR="3EBC5CD0" w:rsidP="3EBC5CD0" w:rsidRDefault="3EBC5CD0" w14:paraId="3293E171" w14:textId="23710A05">
      <w:pPr>
        <w:pStyle w:val="Normal"/>
      </w:pPr>
      <w:r w:rsidR="3EBC5CD0">
        <w:rPr/>
        <w:t xml:space="preserve">    }</w:t>
      </w:r>
    </w:p>
    <w:p w:rsidR="3EBC5CD0" w:rsidP="3EBC5CD0" w:rsidRDefault="3EBC5CD0" w14:paraId="5B4CEF1C" w14:textId="54D88BDE">
      <w:pPr>
        <w:pStyle w:val="Normal"/>
      </w:pPr>
      <w:r w:rsidR="3EBC5CD0">
        <w:rPr/>
        <w:t>}</w:t>
      </w:r>
    </w:p>
    <w:p w:rsidR="3EBC5CD0" w:rsidP="3EBC5CD0" w:rsidRDefault="3EBC5CD0" w14:paraId="04AEC360" w14:textId="3046FC3E">
      <w:pPr>
        <w:pStyle w:val="Normal"/>
      </w:pPr>
    </w:p>
    <w:p w:rsidR="3EBC5CD0" w:rsidP="3EBC5CD0" w:rsidRDefault="3EBC5CD0" w14:paraId="263AA2D9" w14:textId="32EE1E55">
      <w:pPr>
        <w:pStyle w:val="Normal"/>
        <w:rPr>
          <w:b w:val="1"/>
          <w:bCs w:val="1"/>
        </w:rPr>
      </w:pPr>
      <w:r w:rsidR="3EBC5CD0">
        <w:rPr/>
        <w:t>-</w:t>
      </w:r>
      <w:proofErr w:type="spellStart"/>
      <w:r w:rsidRPr="3EBC5CD0" w:rsidR="3EBC5CD0">
        <w:rPr>
          <w:b w:val="1"/>
          <w:bCs w:val="1"/>
        </w:rPr>
        <w:t>Đính</w:t>
      </w:r>
      <w:proofErr w:type="spellEnd"/>
      <w:r w:rsidRPr="3EBC5CD0" w:rsidR="3EBC5CD0">
        <w:rPr>
          <w:b w:val="1"/>
          <w:bCs w:val="1"/>
        </w:rPr>
        <w:t xml:space="preserve"> </w:t>
      </w:r>
      <w:proofErr w:type="spellStart"/>
      <w:r w:rsidRPr="3EBC5CD0" w:rsidR="3EBC5CD0">
        <w:rPr>
          <w:b w:val="1"/>
          <w:bCs w:val="1"/>
        </w:rPr>
        <w:t>vào</w:t>
      </w:r>
      <w:proofErr w:type="spellEnd"/>
      <w:r w:rsidRPr="3EBC5CD0" w:rsidR="3EBC5CD0">
        <w:rPr>
          <w:b w:val="1"/>
          <w:bCs w:val="1"/>
        </w:rPr>
        <w:t xml:space="preserve"> 1 </w:t>
      </w:r>
      <w:proofErr w:type="spellStart"/>
      <w:r w:rsidRPr="3EBC5CD0" w:rsidR="3EBC5CD0">
        <w:rPr>
          <w:b w:val="1"/>
          <w:bCs w:val="1"/>
        </w:rPr>
        <w:t>gameObject</w:t>
      </w:r>
      <w:proofErr w:type="spellEnd"/>
      <w:r w:rsidRPr="3EBC5CD0" w:rsidR="3EBC5CD0">
        <w:rPr>
          <w:b w:val="1"/>
          <w:bCs w:val="1"/>
        </w:rPr>
        <w:t xml:space="preserve"> </w:t>
      </w:r>
      <w:proofErr w:type="spellStart"/>
      <w:r w:rsidRPr="3EBC5CD0" w:rsidR="3EBC5CD0">
        <w:rPr>
          <w:b w:val="1"/>
          <w:bCs w:val="1"/>
        </w:rPr>
        <w:t>trên</w:t>
      </w:r>
      <w:proofErr w:type="spellEnd"/>
      <w:r w:rsidRPr="3EBC5CD0" w:rsidR="3EBC5CD0">
        <w:rPr>
          <w:b w:val="1"/>
          <w:bCs w:val="1"/>
        </w:rPr>
        <w:t xml:space="preserve"> </w:t>
      </w:r>
      <w:proofErr w:type="spellStart"/>
      <w:r w:rsidRPr="3EBC5CD0" w:rsidR="3EBC5CD0">
        <w:rPr>
          <w:b w:val="1"/>
          <w:bCs w:val="1"/>
        </w:rPr>
        <w:t>scence</w:t>
      </w:r>
      <w:proofErr w:type="spellEnd"/>
      <w:r w:rsidRPr="3EBC5CD0" w:rsidR="3EBC5CD0">
        <w:rPr>
          <w:b w:val="1"/>
          <w:bCs w:val="1"/>
        </w:rPr>
        <w:t xml:space="preserve"> </w:t>
      </w:r>
      <w:proofErr w:type="spellStart"/>
      <w:r w:rsidRPr="3EBC5CD0" w:rsidR="3EBC5CD0">
        <w:rPr>
          <w:b w:val="1"/>
          <w:bCs w:val="1"/>
        </w:rPr>
        <w:t>rồi</w:t>
      </w:r>
      <w:proofErr w:type="spellEnd"/>
      <w:r w:rsidRPr="3EBC5CD0" w:rsidR="3EBC5CD0">
        <w:rPr>
          <w:b w:val="1"/>
          <w:bCs w:val="1"/>
        </w:rPr>
        <w:t xml:space="preserve"> </w:t>
      </w:r>
      <w:proofErr w:type="spellStart"/>
      <w:r w:rsidRPr="3EBC5CD0" w:rsidR="3EBC5CD0">
        <w:rPr>
          <w:b w:val="1"/>
          <w:bCs w:val="1"/>
        </w:rPr>
        <w:t>đính</w:t>
      </w:r>
      <w:proofErr w:type="spellEnd"/>
      <w:r w:rsidRPr="3EBC5CD0" w:rsidR="3EBC5CD0">
        <w:rPr>
          <w:b w:val="1"/>
          <w:bCs w:val="1"/>
        </w:rPr>
        <w:t xml:space="preserve"> script vào. </w:t>
      </w:r>
    </w:p>
    <w:p w:rsidR="3EBC5CD0" w:rsidP="3EBC5CD0" w:rsidRDefault="3EBC5CD0" w14:paraId="1EACEB63" w14:textId="16633771">
      <w:pPr>
        <w:pStyle w:val="Normal"/>
        <w:rPr>
          <w:b w:val="1"/>
          <w:bCs w:val="1"/>
        </w:rPr>
      </w:pPr>
    </w:p>
    <w:p w:rsidR="3EBC5CD0" w:rsidP="3EBC5CD0" w:rsidRDefault="3EBC5CD0" w14:paraId="7E7FA978" w14:textId="343877CC">
      <w:pPr>
        <w:pStyle w:val="Normal"/>
      </w:pPr>
    </w:p>
    <w:sectPr w:rsidR="005025F6">
      <w:footerReference w:type="default" r:id="rId191"/>
      <w:pgSz w:w="11909" w:h="16834" w:orient="portrait"/>
      <w:pgMar w:top="1440" w:right="1440" w:bottom="1440" w:left="1440" w:header="720" w:footer="720" w:gutter="0"/>
      <w:pgNumType w:start="1"/>
      <w:cols w:space="720"/>
      <w:headerReference w:type="default" r:id="R2d8843d799d145e5"/>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232A5" w:rsidRDefault="008232A5" w14:paraId="4542EE7B" w14:textId="77777777">
      <w:pPr>
        <w:spacing w:line="240" w:lineRule="auto"/>
      </w:pPr>
      <w:r>
        <w:separator/>
      </w:r>
    </w:p>
  </w:endnote>
  <w:endnote w:type="continuationSeparator" w:id="0">
    <w:p w:rsidR="008232A5" w:rsidRDefault="008232A5" w14:paraId="7911B999" w14:textId="7777777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5025F6" w:rsidRDefault="00AF585E" w14:paraId="23937EF9" w14:textId="77777777">
    <w:pPr>
      <w:jc w:val="right"/>
    </w:pPr>
    <w:r>
      <w:fldChar w:fldCharType="begin"/>
    </w:r>
    <w:r>
      <w:instrText>PAGE</w:instrText>
    </w:r>
    <w:r>
      <w:fldChar w:fldCharType="separate"/>
    </w:r>
    <w:r w:rsidR="0071530C">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232A5" w:rsidRDefault="008232A5" w14:paraId="173A009D" w14:textId="77777777">
      <w:pPr>
        <w:spacing w:line="240" w:lineRule="auto"/>
      </w:pPr>
      <w:r>
        <w:separator/>
      </w:r>
    </w:p>
  </w:footnote>
  <w:footnote w:type="continuationSeparator" w:id="0">
    <w:p w:rsidR="008232A5" w:rsidRDefault="008232A5" w14:paraId="688ECCD1" w14:textId="77777777">
      <w:pPr>
        <w:spacing w:line="240" w:lineRule="auto"/>
      </w:pPr>
      <w:r>
        <w:continuationSeparator/>
      </w:r>
    </w:p>
  </w:footnote>
</w:footnotes>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005"/>
      <w:gridCol w:w="3005"/>
      <w:gridCol w:w="3005"/>
    </w:tblGrid>
    <w:tr w:rsidR="44332204" w:rsidTr="44332204" w14:paraId="5CF4D9DE">
      <w:tc>
        <w:tcPr>
          <w:tcW w:w="3005" w:type="dxa"/>
          <w:tcMar/>
        </w:tcPr>
        <w:p w:rsidR="44332204" w:rsidP="44332204" w:rsidRDefault="44332204" w14:paraId="6823BDC5" w14:textId="721A118D">
          <w:pPr>
            <w:pStyle w:val="Header"/>
            <w:bidi w:val="0"/>
            <w:ind w:left="-115"/>
            <w:jc w:val="left"/>
          </w:pPr>
        </w:p>
      </w:tc>
      <w:tc>
        <w:tcPr>
          <w:tcW w:w="3005" w:type="dxa"/>
          <w:tcMar/>
        </w:tcPr>
        <w:p w:rsidR="44332204" w:rsidP="44332204" w:rsidRDefault="44332204" w14:paraId="05794E5A" w14:textId="362E31D3">
          <w:pPr>
            <w:pStyle w:val="Header"/>
            <w:bidi w:val="0"/>
            <w:jc w:val="center"/>
          </w:pPr>
        </w:p>
      </w:tc>
      <w:tc>
        <w:tcPr>
          <w:tcW w:w="3005" w:type="dxa"/>
          <w:tcMar/>
        </w:tcPr>
        <w:p w:rsidR="44332204" w:rsidP="44332204" w:rsidRDefault="44332204" w14:paraId="5D74C5C9" w14:textId="65407C6F">
          <w:pPr>
            <w:pStyle w:val="Header"/>
            <w:bidi w:val="0"/>
            <w:ind w:right="-115"/>
            <w:jc w:val="right"/>
          </w:pPr>
        </w:p>
      </w:tc>
    </w:tr>
  </w:tbl>
  <w:p w:rsidR="44332204" w:rsidP="44332204" w:rsidRDefault="44332204" w14:paraId="5C0CCB59" w14:textId="21CD92D1">
    <w:pPr>
      <w:pStyle w:val="Header"/>
      <w:bidi w:val="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28">
    <w:nsid w:val="24c8920c"/>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5692B5F"/>
    <w:multiLevelType w:val="multilevel"/>
    <w:tmpl w:val="1EDA01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5410207"/>
    <w:multiLevelType w:val="multilevel"/>
    <w:tmpl w:val="010448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94B75EE"/>
    <w:multiLevelType w:val="multilevel"/>
    <w:tmpl w:val="ED709D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19BC67B3"/>
    <w:multiLevelType w:val="multilevel"/>
    <w:tmpl w:val="2C74C3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B9955B9"/>
    <w:multiLevelType w:val="multilevel"/>
    <w:tmpl w:val="DDA6AC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CA8632E"/>
    <w:multiLevelType w:val="multilevel"/>
    <w:tmpl w:val="3B28ED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2D874A41"/>
    <w:multiLevelType w:val="multilevel"/>
    <w:tmpl w:val="C592E8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2EAD6381"/>
    <w:multiLevelType w:val="multilevel"/>
    <w:tmpl w:val="4642E7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EE123B7"/>
    <w:multiLevelType w:val="multilevel"/>
    <w:tmpl w:val="960A6E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2F8416F3"/>
    <w:multiLevelType w:val="multilevel"/>
    <w:tmpl w:val="47D4FD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2E704D7"/>
    <w:multiLevelType w:val="multilevel"/>
    <w:tmpl w:val="9D4876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6F349C8"/>
    <w:multiLevelType w:val="multilevel"/>
    <w:tmpl w:val="615A1C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3ACF4B5F"/>
    <w:multiLevelType w:val="multilevel"/>
    <w:tmpl w:val="A4689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43ED2BDB"/>
    <w:multiLevelType w:val="multilevel"/>
    <w:tmpl w:val="6EAC2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77E6C25"/>
    <w:multiLevelType w:val="multilevel"/>
    <w:tmpl w:val="4DAAF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4C923204"/>
    <w:multiLevelType w:val="multilevel"/>
    <w:tmpl w:val="183AC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FA94604"/>
    <w:multiLevelType w:val="multilevel"/>
    <w:tmpl w:val="A7AE4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5C071B2"/>
    <w:multiLevelType w:val="multilevel"/>
    <w:tmpl w:val="2EB410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FE1CE9"/>
    <w:multiLevelType w:val="multilevel"/>
    <w:tmpl w:val="81D09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F784333"/>
    <w:multiLevelType w:val="multilevel"/>
    <w:tmpl w:val="977C0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1AA7E76"/>
    <w:multiLevelType w:val="multilevel"/>
    <w:tmpl w:val="8B54BC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73C46F4"/>
    <w:multiLevelType w:val="multilevel"/>
    <w:tmpl w:val="64CA09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B613C67"/>
    <w:multiLevelType w:val="multilevel"/>
    <w:tmpl w:val="D77083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F915B94"/>
    <w:multiLevelType w:val="multilevel"/>
    <w:tmpl w:val="2BBC2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75B43972"/>
    <w:multiLevelType w:val="multilevel"/>
    <w:tmpl w:val="00A63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778F6B60"/>
    <w:multiLevelType w:val="multilevel"/>
    <w:tmpl w:val="10BC75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7CC564BA"/>
    <w:multiLevelType w:val="multilevel"/>
    <w:tmpl w:val="04F44A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D5879F6"/>
    <w:multiLevelType w:val="multilevel"/>
    <w:tmpl w:val="336AB6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29">
    <w:abstractNumId w:val="28"/>
  </w:num>
  <w:num w:numId="1" w16cid:durableId="688264611">
    <w:abstractNumId w:val="0"/>
  </w:num>
  <w:num w:numId="2" w16cid:durableId="49571903">
    <w:abstractNumId w:val="26"/>
  </w:num>
  <w:num w:numId="3" w16cid:durableId="1601641794">
    <w:abstractNumId w:val="14"/>
  </w:num>
  <w:num w:numId="4" w16cid:durableId="1707217462">
    <w:abstractNumId w:val="15"/>
  </w:num>
  <w:num w:numId="5" w16cid:durableId="981542526">
    <w:abstractNumId w:val="2"/>
  </w:num>
  <w:num w:numId="6" w16cid:durableId="737826157">
    <w:abstractNumId w:val="18"/>
  </w:num>
  <w:num w:numId="7" w16cid:durableId="351809966">
    <w:abstractNumId w:val="22"/>
  </w:num>
  <w:num w:numId="8" w16cid:durableId="156042705">
    <w:abstractNumId w:val="6"/>
  </w:num>
  <w:num w:numId="9" w16cid:durableId="661471917">
    <w:abstractNumId w:val="23"/>
  </w:num>
  <w:num w:numId="10" w16cid:durableId="2126849634">
    <w:abstractNumId w:val="24"/>
  </w:num>
  <w:num w:numId="11" w16cid:durableId="40784349">
    <w:abstractNumId w:val="9"/>
  </w:num>
  <w:num w:numId="12" w16cid:durableId="434714620">
    <w:abstractNumId w:val="12"/>
  </w:num>
  <w:num w:numId="13" w16cid:durableId="963465221">
    <w:abstractNumId w:val="17"/>
  </w:num>
  <w:num w:numId="14" w16cid:durableId="1454518629">
    <w:abstractNumId w:val="16"/>
  </w:num>
  <w:num w:numId="15" w16cid:durableId="791172837">
    <w:abstractNumId w:val="21"/>
  </w:num>
  <w:num w:numId="16" w16cid:durableId="1027022727">
    <w:abstractNumId w:val="20"/>
  </w:num>
  <w:num w:numId="17" w16cid:durableId="1534150375">
    <w:abstractNumId w:val="25"/>
  </w:num>
  <w:num w:numId="18" w16cid:durableId="438110922">
    <w:abstractNumId w:val="13"/>
  </w:num>
  <w:num w:numId="19" w16cid:durableId="423262288">
    <w:abstractNumId w:val="8"/>
  </w:num>
  <w:num w:numId="20" w16cid:durableId="2137599889">
    <w:abstractNumId w:val="10"/>
  </w:num>
  <w:num w:numId="21" w16cid:durableId="2106656158">
    <w:abstractNumId w:val="3"/>
  </w:num>
  <w:num w:numId="22" w16cid:durableId="996230608">
    <w:abstractNumId w:val="5"/>
  </w:num>
  <w:num w:numId="23" w16cid:durableId="358169478">
    <w:abstractNumId w:val="19"/>
  </w:num>
  <w:num w:numId="24" w16cid:durableId="524488900">
    <w:abstractNumId w:val="1"/>
  </w:num>
  <w:num w:numId="25" w16cid:durableId="1424254296">
    <w:abstractNumId w:val="7"/>
  </w:num>
  <w:num w:numId="26" w16cid:durableId="576209467">
    <w:abstractNumId w:val="11"/>
  </w:num>
  <w:num w:numId="27" w16cid:durableId="1550805446">
    <w:abstractNumId w:val="4"/>
  </w:num>
  <w:num w:numId="28" w16cid:durableId="550652276">
    <w:abstractNumId w:val="27"/>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025F6"/>
    <w:rsid w:val="00376314"/>
    <w:rsid w:val="005025F6"/>
    <w:rsid w:val="0071530C"/>
    <w:rsid w:val="008232A5"/>
    <w:rsid w:val="00AF585E"/>
    <w:rsid w:val="1575237D"/>
    <w:rsid w:val="1783B725"/>
    <w:rsid w:val="31430857"/>
    <w:rsid w:val="3A06E1FA"/>
    <w:rsid w:val="3EBC5CD0"/>
    <w:rsid w:val="44332204"/>
    <w:rsid w:val="52194927"/>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841B1"/>
  <w15:docId w15:val="{F424929C-7303-45CD-8DA5-2BA7D7B6F6C3}"/>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Arial" w:hAnsi="Arial" w:eastAsia="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styleId="DefaultParagraphFont" w:default="1">
    <w:name w:val="Default Paragraph Font"/>
    <w:aliases w:val="默认段落字体"/>
    <w:uiPriority w:val="1"/>
    <w:semiHidden/>
    <w:unhideWhenUsed/>
  </w:style>
  <w:style w:type="table" w:styleId="TableNormal" w:default="1">
    <w:name w:val="Normal Table"/>
    <w:aliases w:val="普通表格"/>
    <w:uiPriority w:val="99"/>
    <w:semiHidden/>
    <w:unhideWhenUsed/>
    <w:tblPr>
      <w:tblInd w:w="0" w:type="dxa"/>
      <w:tblCellMar>
        <w:top w:w="0" w:type="dxa"/>
        <w:left w:w="108" w:type="dxa"/>
        <w:bottom w:w="0" w:type="dxa"/>
        <w:right w:w="108" w:type="dxa"/>
      </w:tblCellMar>
    </w:tblPr>
  </w:style>
  <w:style w:type="numbering" w:styleId="NoList" w:default="1">
    <w:name w:val="No List"/>
    <w:aliases w:val="无列表"/>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styleId="a" w:customStyle="1">
    <w:basedOn w:val="TableNormal"/>
    <w:tblPr>
      <w:tblStyleRowBandSize w:val="1"/>
      <w:tblStyleColBandSize w:val="1"/>
      <w:tblCellMar>
        <w:top w:w="100" w:type="dxa"/>
        <w:left w:w="100" w:type="dxa"/>
        <w:bottom w:w="100" w:type="dxa"/>
        <w:right w:w="100" w:type="dxa"/>
      </w:tblCellMar>
    </w:tblPr>
  </w:style>
  <w:style w:type="table" w:styleId="a0" w:customStyle="1">
    <w:basedOn w:val="TableNormal"/>
    <w:tblPr>
      <w:tblStyleRowBandSize w:val="1"/>
      <w:tblStyleColBandSize w:val="1"/>
      <w:tblCellMar>
        <w:top w:w="100" w:type="dxa"/>
        <w:left w:w="100" w:type="dxa"/>
        <w:bottom w:w="100" w:type="dxa"/>
        <w:right w:w="100" w:type="dxa"/>
      </w:tblCellMar>
    </w:tblPr>
  </w:style>
  <w:style w:type="table" w:styleId="a1" w:customStyle="1">
    <w:basedOn w:val="TableNormal"/>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AF585E"/>
    <w:pPr>
      <w:spacing w:after="100"/>
    </w:pPr>
  </w:style>
  <w:style w:type="paragraph" w:styleId="TOC2">
    <w:name w:val="toc 2"/>
    <w:basedOn w:val="Normal"/>
    <w:next w:val="Normal"/>
    <w:autoRedefine/>
    <w:uiPriority w:val="39"/>
    <w:unhideWhenUsed/>
    <w:rsid w:val="00AF585E"/>
    <w:pPr>
      <w:spacing w:after="100"/>
      <w:ind w:left="220"/>
    </w:pPr>
  </w:style>
  <w:style w:type="paragraph" w:styleId="TOC5">
    <w:name w:val="toc 5"/>
    <w:basedOn w:val="Normal"/>
    <w:next w:val="Normal"/>
    <w:autoRedefine/>
    <w:uiPriority w:val="39"/>
    <w:unhideWhenUsed/>
    <w:rsid w:val="00AF585E"/>
    <w:pPr>
      <w:spacing w:after="100"/>
      <w:ind w:left="880"/>
    </w:pPr>
  </w:style>
  <w:style w:type="paragraph" w:styleId="TOC4">
    <w:name w:val="toc 4"/>
    <w:basedOn w:val="Normal"/>
    <w:next w:val="Normal"/>
    <w:autoRedefine/>
    <w:uiPriority w:val="39"/>
    <w:unhideWhenUsed/>
    <w:rsid w:val="00AF585E"/>
    <w:pPr>
      <w:spacing w:after="100"/>
      <w:ind w:left="660"/>
    </w:pPr>
  </w:style>
  <w:style w:type="paragraph" w:styleId="TOC3">
    <w:name w:val="toc 3"/>
    <w:basedOn w:val="Normal"/>
    <w:next w:val="Normal"/>
    <w:autoRedefine/>
    <w:uiPriority w:val="39"/>
    <w:unhideWhenUsed/>
    <w:rsid w:val="00AF585E"/>
    <w:pPr>
      <w:spacing w:after="100"/>
      <w:ind w:left="440"/>
    </w:pPr>
  </w:style>
  <w:style w:type="character" w:styleId="Hyperlink">
    <w:name w:val="Hyperlink"/>
    <w:basedOn w:val="DefaultParagraphFont"/>
    <w:uiPriority w:val="99"/>
    <w:unhideWhenUsed/>
    <w:rsid w:val="00AF585E"/>
    <w:rPr>
      <w:color w:val="0000FF" w:themeColor="hyperlink"/>
      <w:u w:val="single"/>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&#65279;<?xml version="1.0" encoding="utf-8"?><Relationships xmlns="http://schemas.openxmlformats.org/package/2006/relationships"><Relationship Type="http://schemas.openxmlformats.org/officeDocument/2006/relationships/image" Target="media/image95.png" Id="rId117" /><Relationship Type="http://schemas.openxmlformats.org/officeDocument/2006/relationships/image" Target="media/image13.png" Id="rId21" /><Relationship Type="http://schemas.openxmlformats.org/officeDocument/2006/relationships/image" Target="media/image31.png" Id="rId42" /><Relationship Type="http://schemas.openxmlformats.org/officeDocument/2006/relationships/image" Target="media/image47.png" Id="rId63" /><Relationship Type="http://schemas.openxmlformats.org/officeDocument/2006/relationships/image" Target="media/image67.png" Id="rId84" /><Relationship Type="http://schemas.openxmlformats.org/officeDocument/2006/relationships/image" Target="media/image113.png" Id="rId138" /><Relationship Type="http://schemas.openxmlformats.org/officeDocument/2006/relationships/image" Target="media/image134.png" Id="rId159" /><Relationship Type="http://schemas.openxmlformats.org/officeDocument/2006/relationships/image" Target="media/image145.png" Id="rId170" /><Relationship Type="http://schemas.openxmlformats.org/officeDocument/2006/relationships/footer" Target="footer1.xml" Id="rId191" /><Relationship Type="http://schemas.openxmlformats.org/officeDocument/2006/relationships/image" Target="media/image89.png" Id="rId107" /><Relationship Type="http://schemas.openxmlformats.org/officeDocument/2006/relationships/image" Target="media/image3.png" Id="rId11" /><Relationship Type="http://schemas.openxmlformats.org/officeDocument/2006/relationships/image" Target="media/image24.png" Id="rId32" /><Relationship Type="http://schemas.openxmlformats.org/officeDocument/2006/relationships/image" Target="media/image40.png" Id="rId53" /><Relationship Type="http://schemas.openxmlformats.org/officeDocument/2006/relationships/image" Target="media/image57.png" Id="rId74" /><Relationship Type="http://schemas.openxmlformats.org/officeDocument/2006/relationships/hyperlink" Target="https://docs.unity3d.com/Manual/performance-garbage-collector.html" TargetMode="External" Id="rId128" /><Relationship Type="http://schemas.openxmlformats.org/officeDocument/2006/relationships/image" Target="media/image124.png" Id="rId149" /><Relationship Type="http://schemas.openxmlformats.org/officeDocument/2006/relationships/footnotes" Target="footnotes.xml" Id="rId5" /><Relationship Type="http://schemas.openxmlformats.org/officeDocument/2006/relationships/image" Target="media/image77.png" Id="rId95" /><Relationship Type="http://schemas.openxmlformats.org/officeDocument/2006/relationships/image" Target="media/image135.png" Id="rId160" /><Relationship Type="http://schemas.openxmlformats.org/officeDocument/2006/relationships/image" Target="media/image156.png" Id="rId181" /><Relationship Type="http://schemas.openxmlformats.org/officeDocument/2006/relationships/image" Target="media/image14.png" Id="rId22" /><Relationship Type="http://schemas.openxmlformats.org/officeDocument/2006/relationships/image" Target="media/image32.png" Id="rId43" /><Relationship Type="http://schemas.openxmlformats.org/officeDocument/2006/relationships/image" Target="media/image48.png" Id="rId64" /><Relationship Type="http://schemas.openxmlformats.org/officeDocument/2006/relationships/image" Target="media/image96.png" Id="rId118" /><Relationship Type="http://schemas.openxmlformats.org/officeDocument/2006/relationships/image" Target="media/image114.png" Id="rId139" /><Relationship Type="http://schemas.openxmlformats.org/officeDocument/2006/relationships/image" Target="media/image68.png" Id="rId85" /><Relationship Type="http://schemas.openxmlformats.org/officeDocument/2006/relationships/image" Target="media/image125.png" Id="rId150" /><Relationship Type="http://schemas.openxmlformats.org/officeDocument/2006/relationships/image" Target="media/image146.png" Id="rId171" /><Relationship Type="http://schemas.openxmlformats.org/officeDocument/2006/relationships/fontTable" Target="fontTable.xml" Id="rId192" /><Relationship Type="http://schemas.openxmlformats.org/officeDocument/2006/relationships/image" Target="media/image4.png" Id="rId12" /><Relationship Type="http://schemas.openxmlformats.org/officeDocument/2006/relationships/image" Target="media/image25.png" Id="rId33" /><Relationship Type="http://schemas.openxmlformats.org/officeDocument/2006/relationships/image" Target="media/image90.png" Id="rId108" /><Relationship Type="http://schemas.openxmlformats.org/officeDocument/2006/relationships/image" Target="media/image106.png" Id="rId129" /><Relationship Type="http://schemas.openxmlformats.org/officeDocument/2006/relationships/image" Target="media/image41.png" Id="rId54" /><Relationship Type="http://schemas.openxmlformats.org/officeDocument/2006/relationships/image" Target="media/image58.png" Id="rId75" /><Relationship Type="http://schemas.openxmlformats.org/officeDocument/2006/relationships/image" Target="media/image78.png" Id="rId96" /><Relationship Type="http://schemas.openxmlformats.org/officeDocument/2006/relationships/image" Target="media/image115.png" Id="rId140" /><Relationship Type="http://schemas.openxmlformats.org/officeDocument/2006/relationships/image" Target="media/image136.png" Id="rId161" /><Relationship Type="http://schemas.openxmlformats.org/officeDocument/2006/relationships/image" Target="media/image157.png" Id="rId182" /><Relationship Type="http://schemas.openxmlformats.org/officeDocument/2006/relationships/endnotes" Target="endnotes.xml" Id="rId6" /><Relationship Type="http://schemas.openxmlformats.org/officeDocument/2006/relationships/image" Target="media/image15.png" Id="rId23" /><Relationship Type="http://schemas.openxmlformats.org/officeDocument/2006/relationships/image" Target="media/image97.png" Id="rId119" /><Relationship Type="http://schemas.openxmlformats.org/officeDocument/2006/relationships/image" Target="media/image33.png" Id="rId44" /><Relationship Type="http://schemas.openxmlformats.org/officeDocument/2006/relationships/image" Target="media/image49.png" Id="rId65" /><Relationship Type="http://schemas.openxmlformats.org/officeDocument/2006/relationships/image" Target="media/image69.png" Id="rId86" /><Relationship Type="http://schemas.openxmlformats.org/officeDocument/2006/relationships/image" Target="media/image107.png" Id="rId130" /><Relationship Type="http://schemas.openxmlformats.org/officeDocument/2006/relationships/image" Target="media/image126.png" Id="rId151" /><Relationship Type="http://schemas.openxmlformats.org/officeDocument/2006/relationships/image" Target="media/image147.png" Id="rId172" /><Relationship Type="http://schemas.openxmlformats.org/officeDocument/2006/relationships/theme" Target="theme/theme1.xml" Id="rId193" /><Relationship Type="http://schemas.openxmlformats.org/officeDocument/2006/relationships/image" Target="media/image5.png" Id="rId13" /><Relationship Type="http://schemas.openxmlformats.org/officeDocument/2006/relationships/hyperlink" Target="https://docs.unity3d.com/ScriptReference/Events.UnityEvent.html" TargetMode="External" Id="rId109" /><Relationship Type="http://schemas.openxmlformats.org/officeDocument/2006/relationships/image" Target="media/image26.png" Id="rId34" /><Relationship Type="http://schemas.openxmlformats.org/officeDocument/2006/relationships/image" Target="media/image37.png" Id="rId50" /><Relationship Type="http://schemas.openxmlformats.org/officeDocument/2006/relationships/hyperlink" Target="https://arongranberg.com/astar/docs/" TargetMode="External" Id="rId55" /><Relationship Type="http://schemas.openxmlformats.org/officeDocument/2006/relationships/image" Target="media/image59.png" Id="rId76" /><Relationship Type="http://schemas.openxmlformats.org/officeDocument/2006/relationships/image" Target="media/image79.png" Id="rId97" /><Relationship Type="http://schemas.openxmlformats.org/officeDocument/2006/relationships/image" Target="media/image86.png" Id="rId104" /><Relationship Type="http://schemas.openxmlformats.org/officeDocument/2006/relationships/image" Target="media/image98.png" Id="rId120" /><Relationship Type="http://schemas.openxmlformats.org/officeDocument/2006/relationships/image" Target="media/image103.png" Id="rId125" /><Relationship Type="http://schemas.openxmlformats.org/officeDocument/2006/relationships/image" Target="media/image116.png" Id="rId141" /><Relationship Type="http://schemas.openxmlformats.org/officeDocument/2006/relationships/image" Target="media/image121.png" Id="rId146" /><Relationship Type="http://schemas.openxmlformats.org/officeDocument/2006/relationships/image" Target="media/image142.png" Id="rId167" /><Relationship Type="http://schemas.openxmlformats.org/officeDocument/2006/relationships/image" Target="media/image163.png" Id="rId188" /><Relationship Type="http://schemas.openxmlformats.org/officeDocument/2006/relationships/image" Target="media/image1.png" Id="rId7" /><Relationship Type="http://schemas.openxmlformats.org/officeDocument/2006/relationships/image" Target="media/image55.png" Id="rId71" /><Relationship Type="http://schemas.openxmlformats.org/officeDocument/2006/relationships/image" Target="media/image74.png" Id="rId92" /><Relationship Type="http://schemas.openxmlformats.org/officeDocument/2006/relationships/image" Target="media/image137.png" Id="rId162" /><Relationship Type="http://schemas.openxmlformats.org/officeDocument/2006/relationships/image" Target="media/image158.png" Id="rId183" /><Relationship Type="http://schemas.openxmlformats.org/officeDocument/2006/relationships/styles" Target="styles.xml" Id="rId2" /><Relationship Type="http://schemas.openxmlformats.org/officeDocument/2006/relationships/image" Target="media/image21.png" Id="rId29" /><Relationship Type="http://schemas.openxmlformats.org/officeDocument/2006/relationships/image" Target="media/image16.png" Id="rId24" /><Relationship Type="http://schemas.openxmlformats.org/officeDocument/2006/relationships/image" Target="media/image29.png" Id="rId40" /><Relationship Type="http://schemas.openxmlformats.org/officeDocument/2006/relationships/image" Target="media/image34.png" Id="rId45" /><Relationship Type="http://schemas.openxmlformats.org/officeDocument/2006/relationships/image" Target="media/image50.png" Id="rId66" /><Relationship Type="http://schemas.openxmlformats.org/officeDocument/2006/relationships/image" Target="media/image70.png" Id="rId87" /><Relationship Type="http://schemas.openxmlformats.org/officeDocument/2006/relationships/hyperlink" Target="https://docs.unity3d.com/ScriptReference/Events.UnityEvent.Invoke.html" TargetMode="External" Id="rId110" /><Relationship Type="http://schemas.openxmlformats.org/officeDocument/2006/relationships/hyperlink" Target="https://www.youtube.com/watch?v=Q_FbwhKnues&amp;t=11s&amp;ab_channel=SamiAhlfors" TargetMode="External" Id="rId115" /><Relationship Type="http://schemas.openxmlformats.org/officeDocument/2006/relationships/image" Target="media/image108.png" Id="rId131" /><Relationship Type="http://schemas.openxmlformats.org/officeDocument/2006/relationships/image" Target="media/image111.png" Id="rId136" /><Relationship Type="http://schemas.openxmlformats.org/officeDocument/2006/relationships/image" Target="media/image132.png" Id="rId157" /><Relationship Type="http://schemas.openxmlformats.org/officeDocument/2006/relationships/image" Target="media/image153.gif" Id="rId178" /><Relationship Type="http://schemas.openxmlformats.org/officeDocument/2006/relationships/image" Target="media/image45.png" Id="rId61" /><Relationship Type="http://schemas.openxmlformats.org/officeDocument/2006/relationships/image" Target="media/image65.gif" Id="rId82" /><Relationship Type="http://schemas.openxmlformats.org/officeDocument/2006/relationships/image" Target="media/image127.png" Id="rId152" /><Relationship Type="http://schemas.openxmlformats.org/officeDocument/2006/relationships/image" Target="media/image148.png" Id="rId173" /><Relationship Type="http://schemas.openxmlformats.org/officeDocument/2006/relationships/image" Target="media/image11.png" Id="rId19" /><Relationship Type="http://schemas.openxmlformats.org/officeDocument/2006/relationships/image" Target="media/image6.png" Id="rId14" /><Relationship Type="http://schemas.openxmlformats.org/officeDocument/2006/relationships/image" Target="media/image22.png" Id="rId30" /><Relationship Type="http://schemas.openxmlformats.org/officeDocument/2006/relationships/image" Target="media/image27.png" Id="rId35" /><Relationship Type="http://schemas.openxmlformats.org/officeDocument/2006/relationships/hyperlink" Target="https://www.youtube.com/watch?v=jvtFUfJ6CP8" TargetMode="External" Id="rId56" /><Relationship Type="http://schemas.openxmlformats.org/officeDocument/2006/relationships/image" Target="media/image60.png" Id="rId77" /><Relationship Type="http://schemas.openxmlformats.org/officeDocument/2006/relationships/image" Target="media/image82.png" Id="rId100" /><Relationship Type="http://schemas.openxmlformats.org/officeDocument/2006/relationships/image" Target="media/image87.png" Id="rId105" /><Relationship Type="http://schemas.openxmlformats.org/officeDocument/2006/relationships/image" Target="media/image104.png" Id="rId126" /><Relationship Type="http://schemas.openxmlformats.org/officeDocument/2006/relationships/image" Target="media/image122.png" Id="rId147" /><Relationship Type="http://schemas.openxmlformats.org/officeDocument/2006/relationships/image" Target="media/image143.png" Id="rId168" /><Relationship Type="http://schemas.openxmlformats.org/officeDocument/2006/relationships/image" Target="media/image38.png" Id="rId51" /><Relationship Type="http://schemas.openxmlformats.org/officeDocument/2006/relationships/image" Target="media/image56.png" Id="rId72" /><Relationship Type="http://schemas.openxmlformats.org/officeDocument/2006/relationships/image" Target="media/image75.png" Id="rId93" /><Relationship Type="http://schemas.openxmlformats.org/officeDocument/2006/relationships/image" Target="media/image80.png" Id="rId98" /><Relationship Type="http://schemas.openxmlformats.org/officeDocument/2006/relationships/image" Target="media/image99.png" Id="rId121" /><Relationship Type="http://schemas.openxmlformats.org/officeDocument/2006/relationships/image" Target="media/image117.png" Id="rId142" /><Relationship Type="http://schemas.openxmlformats.org/officeDocument/2006/relationships/image" Target="media/image138.png" Id="rId163" /><Relationship Type="http://schemas.openxmlformats.org/officeDocument/2006/relationships/image" Target="media/image159.png" Id="rId184" /><Relationship Type="http://schemas.openxmlformats.org/officeDocument/2006/relationships/image" Target="media/image164.png" Id="rId189" /><Relationship Type="http://schemas.openxmlformats.org/officeDocument/2006/relationships/settings" Target="settings.xml" Id="rId3" /><Relationship Type="http://schemas.openxmlformats.org/officeDocument/2006/relationships/image" Target="media/image17.png" Id="rId25" /><Relationship Type="http://schemas.openxmlformats.org/officeDocument/2006/relationships/image" Target="media/image35.gif" Id="rId46" /><Relationship Type="http://schemas.openxmlformats.org/officeDocument/2006/relationships/image" Target="media/image51.png" Id="rId67" /><Relationship Type="http://schemas.openxmlformats.org/officeDocument/2006/relationships/image" Target="media/image94.png" Id="rId116" /><Relationship Type="http://schemas.openxmlformats.org/officeDocument/2006/relationships/image" Target="media/image112.png" Id="rId137" /><Relationship Type="http://schemas.openxmlformats.org/officeDocument/2006/relationships/image" Target="media/image133.png" Id="rId158" /><Relationship Type="http://schemas.openxmlformats.org/officeDocument/2006/relationships/image" Target="media/image12.png" Id="rId20" /><Relationship Type="http://schemas.openxmlformats.org/officeDocument/2006/relationships/image" Target="media/image30.png" Id="rId41" /><Relationship Type="http://schemas.openxmlformats.org/officeDocument/2006/relationships/image" Target="media/image46.png" Id="rId62" /><Relationship Type="http://schemas.openxmlformats.org/officeDocument/2006/relationships/image" Target="media/image66.png" Id="rId83" /><Relationship Type="http://schemas.openxmlformats.org/officeDocument/2006/relationships/image" Target="media/image71.png" Id="rId88" /><Relationship Type="http://schemas.openxmlformats.org/officeDocument/2006/relationships/image" Target="media/image91.png" Id="rId111" /><Relationship Type="http://schemas.openxmlformats.org/officeDocument/2006/relationships/image" Target="media/image109.png" Id="rId132" /><Relationship Type="http://schemas.openxmlformats.org/officeDocument/2006/relationships/image" Target="media/image128.png" Id="rId153" /><Relationship Type="http://schemas.openxmlformats.org/officeDocument/2006/relationships/image" Target="media/image149.png" Id="rId174" /><Relationship Type="http://schemas.openxmlformats.org/officeDocument/2006/relationships/image" Target="media/image154.png" Id="rId179" /><Relationship Type="http://schemas.openxmlformats.org/officeDocument/2006/relationships/image" Target="media/image165.png" Id="rId190" /><Relationship Type="http://schemas.openxmlformats.org/officeDocument/2006/relationships/image" Target="media/image7.png" Id="rId15" /><Relationship Type="http://schemas.openxmlformats.org/officeDocument/2006/relationships/hyperlink" Target="https://docs.unity3d.com/ScriptReference/WaitForSeconds.html" TargetMode="External" Id="rId36" /><Relationship Type="http://schemas.openxmlformats.org/officeDocument/2006/relationships/hyperlink" Target="https://arongranberg.com/astar/" TargetMode="External" Id="rId57" /><Relationship Type="http://schemas.openxmlformats.org/officeDocument/2006/relationships/image" Target="media/image88.png" Id="rId106" /><Relationship Type="http://schemas.openxmlformats.org/officeDocument/2006/relationships/image" Target="media/image105.png" Id="rId127" /><Relationship Type="http://schemas.openxmlformats.org/officeDocument/2006/relationships/image" Target="media/image2.png" Id="rId10" /><Relationship Type="http://schemas.openxmlformats.org/officeDocument/2006/relationships/image" Target="media/image23.png" Id="rId31" /><Relationship Type="http://schemas.openxmlformats.org/officeDocument/2006/relationships/image" Target="media/image39.png" Id="rId52" /><Relationship Type="http://schemas.openxmlformats.org/officeDocument/2006/relationships/hyperlink" Target="https://arongranberg.com/astar/docs/" TargetMode="External" Id="rId73" /><Relationship Type="http://schemas.openxmlformats.org/officeDocument/2006/relationships/image" Target="media/image61.png" Id="rId78" /><Relationship Type="http://schemas.openxmlformats.org/officeDocument/2006/relationships/image" Target="media/image76.png" Id="rId94" /><Relationship Type="http://schemas.openxmlformats.org/officeDocument/2006/relationships/image" Target="media/image81.png" Id="rId99" /><Relationship Type="http://schemas.openxmlformats.org/officeDocument/2006/relationships/image" Target="media/image83.png" Id="rId101" /><Relationship Type="http://schemas.openxmlformats.org/officeDocument/2006/relationships/image" Target="media/image100.png" Id="rId122" /><Relationship Type="http://schemas.openxmlformats.org/officeDocument/2006/relationships/image" Target="media/image118.png" Id="rId143" /><Relationship Type="http://schemas.openxmlformats.org/officeDocument/2006/relationships/image" Target="media/image123.png" Id="rId148" /><Relationship Type="http://schemas.openxmlformats.org/officeDocument/2006/relationships/image" Target="media/image139.png" Id="rId164" /><Relationship Type="http://schemas.openxmlformats.org/officeDocument/2006/relationships/image" Target="media/image144.png" Id="rId169" /><Relationship Type="http://schemas.openxmlformats.org/officeDocument/2006/relationships/image" Target="media/image160.png" Id="rId185" /><Relationship Type="http://schemas.openxmlformats.org/officeDocument/2006/relationships/webSettings" Target="webSettings.xml" Id="rId4" /><Relationship Type="http://schemas.openxmlformats.org/officeDocument/2006/relationships/hyperlink" Target="https://en.wikipedia.org/wiki/Euler_angles" TargetMode="External" Id="rId9" /><Relationship Type="http://schemas.openxmlformats.org/officeDocument/2006/relationships/image" Target="media/image155.png" Id="rId180" /><Relationship Type="http://schemas.openxmlformats.org/officeDocument/2006/relationships/image" Target="media/image18.png" Id="rId26" /><Relationship Type="http://schemas.openxmlformats.org/officeDocument/2006/relationships/hyperlink" Target="https://docs.unity3d.com/Manual/class-TilemapCollider2D.html" TargetMode="External" Id="rId47" /><Relationship Type="http://schemas.openxmlformats.org/officeDocument/2006/relationships/image" Target="media/image52.png" Id="rId68" /><Relationship Type="http://schemas.openxmlformats.org/officeDocument/2006/relationships/image" Target="media/image72.png" Id="rId89" /><Relationship Type="http://schemas.openxmlformats.org/officeDocument/2006/relationships/image" Target="media/image92.png" Id="rId112" /><Relationship Type="http://schemas.openxmlformats.org/officeDocument/2006/relationships/image" Target="media/image110.png" Id="rId133" /><Relationship Type="http://schemas.openxmlformats.org/officeDocument/2006/relationships/image" Target="media/image129.png" Id="rId154" /><Relationship Type="http://schemas.openxmlformats.org/officeDocument/2006/relationships/image" Target="media/image150.png" Id="rId175" /><Relationship Type="http://schemas.openxmlformats.org/officeDocument/2006/relationships/image" Target="media/image8.png" Id="rId16" /><Relationship Type="http://schemas.openxmlformats.org/officeDocument/2006/relationships/hyperlink" Target="https://docs.unity3d.com/ScriptReference/WaitForSeconds.html" TargetMode="External" Id="rId37" /><Relationship Type="http://schemas.openxmlformats.org/officeDocument/2006/relationships/image" Target="media/image42.png" Id="rId58" /><Relationship Type="http://schemas.openxmlformats.org/officeDocument/2006/relationships/image" Target="media/image62.png" Id="rId79" /><Relationship Type="http://schemas.openxmlformats.org/officeDocument/2006/relationships/image" Target="media/image84.png" Id="rId102" /><Relationship Type="http://schemas.openxmlformats.org/officeDocument/2006/relationships/image" Target="media/image101.png" Id="rId123" /><Relationship Type="http://schemas.openxmlformats.org/officeDocument/2006/relationships/image" Target="media/image119.png" Id="rId144" /><Relationship Type="http://schemas.openxmlformats.org/officeDocument/2006/relationships/image" Target="media/image73.png" Id="rId90" /><Relationship Type="http://schemas.openxmlformats.org/officeDocument/2006/relationships/image" Target="media/image140.png" Id="rId165" /><Relationship Type="http://schemas.openxmlformats.org/officeDocument/2006/relationships/image" Target="media/image161.png" Id="rId186" /><Relationship Type="http://schemas.openxmlformats.org/officeDocument/2006/relationships/image" Target="media/image19.gif" Id="rId27" /><Relationship Type="http://schemas.openxmlformats.org/officeDocument/2006/relationships/hyperlink" Target="https://www.youtube.com/watch?v=ryISV_nH8qw&amp;ab_channel=Brackeys" TargetMode="External" Id="rId48" /><Relationship Type="http://schemas.openxmlformats.org/officeDocument/2006/relationships/image" Target="media/image53.png" Id="rId69" /><Relationship Type="http://schemas.openxmlformats.org/officeDocument/2006/relationships/image" Target="media/image93.png" Id="rId113" /><Relationship Type="http://schemas.openxmlformats.org/officeDocument/2006/relationships/hyperlink" Target="https://docs.unity3d.com/2021.1/Documentation/ScriptReference/Pool.ObjectPool_1.html" TargetMode="External" Id="rId134" /><Relationship Type="http://schemas.openxmlformats.org/officeDocument/2006/relationships/image" Target="media/image63.png" Id="rId80" /><Relationship Type="http://schemas.openxmlformats.org/officeDocument/2006/relationships/image" Target="media/image130.png" Id="rId155" /><Relationship Type="http://schemas.openxmlformats.org/officeDocument/2006/relationships/image" Target="media/image151.gif" Id="rId176" /><Relationship Type="http://schemas.openxmlformats.org/officeDocument/2006/relationships/image" Target="media/image9.png" Id="rId17" /><Relationship Type="http://schemas.openxmlformats.org/officeDocument/2006/relationships/hyperlink" Target="https://docs.unity3d.com/ScriptReference/MonoBehaviour.StartCoroutine.html" TargetMode="External" Id="rId38" /><Relationship Type="http://schemas.openxmlformats.org/officeDocument/2006/relationships/image" Target="media/image43.png" Id="rId59" /><Relationship Type="http://schemas.openxmlformats.org/officeDocument/2006/relationships/image" Target="media/image85.png" Id="rId103" /><Relationship Type="http://schemas.openxmlformats.org/officeDocument/2006/relationships/image" Target="media/image102.png" Id="rId124" /><Relationship Type="http://schemas.openxmlformats.org/officeDocument/2006/relationships/image" Target="media/image54.png" Id="rId70" /><Relationship Type="http://schemas.openxmlformats.org/officeDocument/2006/relationships/hyperlink" Target="https://www.youtube.com/watch?v=wBol2xzxCOU&amp;ab_channel=CodeMonkey" TargetMode="External" Id="rId91" /><Relationship Type="http://schemas.openxmlformats.org/officeDocument/2006/relationships/image" Target="media/image120.png" Id="rId145" /><Relationship Type="http://schemas.openxmlformats.org/officeDocument/2006/relationships/image" Target="media/image141.png" Id="rId166" /><Relationship Type="http://schemas.openxmlformats.org/officeDocument/2006/relationships/image" Target="media/image162.png" Id="rId187" /><Relationship Type="http://schemas.openxmlformats.org/officeDocument/2006/relationships/numbering" Target="numbering.xml" Id="rId1" /><Relationship Type="http://schemas.openxmlformats.org/officeDocument/2006/relationships/image" Target="media/image20.gif" Id="rId28" /><Relationship Type="http://schemas.openxmlformats.org/officeDocument/2006/relationships/image" Target="media/image36.png" Id="rId49" /><Relationship Type="http://schemas.openxmlformats.org/officeDocument/2006/relationships/hyperlink" Target="https://www.youtube.com/watch?v=70PcP_uPuUc&amp;ab_channel=RootGames" TargetMode="External" Id="rId114" /><Relationship Type="http://schemas.openxmlformats.org/officeDocument/2006/relationships/image" Target="media/image44.png" Id="rId60" /><Relationship Type="http://schemas.openxmlformats.org/officeDocument/2006/relationships/image" Target="media/image64.png" Id="rId81" /><Relationship Type="http://schemas.openxmlformats.org/officeDocument/2006/relationships/hyperlink" Target="https://www.youtube.com/watch?v=YCHJwnmUGDk&amp;ab_channel=bendux" TargetMode="External" Id="rId135" /><Relationship Type="http://schemas.openxmlformats.org/officeDocument/2006/relationships/image" Target="media/image131.png" Id="rId156" /><Relationship Type="http://schemas.openxmlformats.org/officeDocument/2006/relationships/image" Target="media/image152.gif" Id="rId177" /><Relationship Type="http://schemas.openxmlformats.org/officeDocument/2006/relationships/image" Target="media/image10.png" Id="rId18" /><Relationship Type="http://schemas.openxmlformats.org/officeDocument/2006/relationships/image" Target="media/image28.png" Id="rId39" /><Relationship Type="http://schemas.openxmlformats.org/officeDocument/2006/relationships/image" Target="/media/imagea0.png" Id="R0d2c3ba53e0141d6" /><Relationship Type="http://schemas.openxmlformats.org/officeDocument/2006/relationships/image" Target="/media/imagea1.png" Id="Rce5b713183644e3e" /><Relationship Type="http://schemas.openxmlformats.org/officeDocument/2006/relationships/image" Target="/media/imagea2.png" Id="R35c4e8808b694fa4" /><Relationship Type="http://schemas.openxmlformats.org/officeDocument/2006/relationships/image" Target="/media/imagea3.png" Id="R0e1a4c09095d4d8e" /><Relationship Type="http://schemas.openxmlformats.org/officeDocument/2006/relationships/glossaryDocument" Target="glossary/document.xml" Id="R80fe655f84f047d8" /><Relationship Type="http://schemas.openxmlformats.org/officeDocument/2006/relationships/header" Target="header.xml" Id="R2d8843d799d145e5" /><Relationship Type="http://schemas.openxmlformats.org/officeDocument/2006/relationships/image" Target="/media/imagea4.png" Id="R4e8fc9f881f14ba7" /><Relationship Type="http://schemas.openxmlformats.org/officeDocument/2006/relationships/image" Target="/media/imagea5.png" Id="R97f08cf6afe54eb7" /><Relationship Type="http://schemas.openxmlformats.org/officeDocument/2006/relationships/image" Target="/media/imagea6.png" Id="R0ffc316b94734793" /><Relationship Type="http://schemas.openxmlformats.org/officeDocument/2006/relationships/image" Target="/media/imagea7.png" Id="Rb772464d84754ae3"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3c997a2b-5b78-44f8-8398-f25eff9564a0}"/>
      </w:docPartPr>
      <w:docPartBody>
        <w:p w14:paraId="2907DC71">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creator>Son Ngô Tùng</dc:creator>
  <lastModifiedBy>Người dùng Khách</lastModifiedBy>
  <revision>10</revision>
  <dcterms:created xsi:type="dcterms:W3CDTF">2022-09-08T01:28:00.0000000Z</dcterms:created>
  <dcterms:modified xsi:type="dcterms:W3CDTF">2022-11-03T10:28:31.2395635Z</dcterms:modified>
</coreProperties>
</file>